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bookmarkStart w:id="2" w:name="_GoBack"/>
      <w:bookmarkEnd w:id="2"/>
      <w:r w:rsidRPr="004579C5">
        <w:rPr>
          <w:b/>
        </w:rPr>
        <w:t>ABSTRACT</w:t>
      </w:r>
    </w:p>
    <w:p w:rsidR="00956EA8" w:rsidRDefault="00956EA8" w:rsidP="00D42D98">
      <w:pPr>
        <w:spacing w:line="240" w:lineRule="auto"/>
        <w:pPrChange w:id="3" w:author="drmoore" w:date="2016-11-10T18:54:00Z">
          <w:pPr>
            <w:ind w:firstLine="720"/>
          </w:pPr>
        </w:pPrChange>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 xml:space="preserve">and </w:t>
      </w:r>
      <w:del w:id="4" w:author="drmoore" w:date="2016-11-11T18:21:00Z">
        <w:r w:rsidR="00F6304C" w:rsidDel="00777B79">
          <w:delText>speedups of up to 204</w:delText>
        </w:r>
      </w:del>
      <w:ins w:id="5" w:author="drmoore" w:date="2016-11-11T18:21:00Z">
        <w:r w:rsidR="00777B79">
          <w:t>latency reductions of up to 67</w:t>
        </w:r>
      </w:ins>
      <w:r w:rsidR="00F6304C">
        <w:t>%.</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rPr>
          <w:ins w:id="6" w:author="drmoore" w:date="2016-11-10T18:57:00Z"/>
        </w:rPr>
      </w:pPr>
    </w:p>
    <w:p w:rsidR="00D42D98" w:rsidRDefault="00D42D98" w:rsidP="009A4196">
      <w:pPr>
        <w:jc w:val="center"/>
      </w:pPr>
    </w:p>
    <w:p w:rsidR="0017676B" w:rsidRDefault="0017676B" w:rsidP="009A4196">
      <w:pPr>
        <w:jc w:val="center"/>
      </w:pPr>
    </w:p>
    <w:p w:rsidR="009A6B31" w:rsidRDefault="009A6B31" w:rsidP="00D42D98">
      <w:pPr>
        <w:spacing w:line="240" w:lineRule="auto"/>
        <w:jc w:val="center"/>
        <w:pPrChange w:id="7" w:author="drmoore" w:date="2016-11-10T18:56:00Z">
          <w:pPr>
            <w:jc w:val="center"/>
          </w:pPr>
        </w:pPrChange>
      </w:pPr>
      <w:proofErr w:type="gramStart"/>
      <w:r>
        <w:t>by</w:t>
      </w:r>
      <w:proofErr w:type="gramEnd"/>
    </w:p>
    <w:p w:rsidR="009A6B31" w:rsidRDefault="00F6304C" w:rsidP="00D42D98">
      <w:pPr>
        <w:spacing w:line="240" w:lineRule="auto"/>
        <w:jc w:val="center"/>
        <w:pPrChange w:id="8" w:author="drmoore" w:date="2016-11-10T18:56:00Z">
          <w:pPr>
            <w:jc w:val="center"/>
          </w:pPr>
        </w:pPrChange>
      </w:pPr>
      <w:r>
        <w:t>Daniel Ross Moore</w:t>
      </w:r>
    </w:p>
    <w:p w:rsidR="009A6B31" w:rsidRDefault="009A6B31" w:rsidP="00D42D98">
      <w:pPr>
        <w:spacing w:line="240" w:lineRule="auto"/>
        <w:jc w:val="center"/>
        <w:pPrChange w:id="9" w:author="drmoore" w:date="2016-11-10T18:56:00Z">
          <w:pPr>
            <w:jc w:val="center"/>
          </w:pPr>
        </w:pPrChange>
      </w:pPr>
    </w:p>
    <w:p w:rsidR="0017676B" w:rsidRDefault="0017676B" w:rsidP="00D42D98">
      <w:pPr>
        <w:spacing w:line="240" w:lineRule="auto"/>
        <w:jc w:val="center"/>
        <w:rPr>
          <w:ins w:id="10" w:author="drmoore" w:date="2016-11-10T18:56:00Z"/>
        </w:rPr>
        <w:pPrChange w:id="11" w:author="drmoore" w:date="2016-11-10T18:56:00Z">
          <w:pPr>
            <w:jc w:val="center"/>
          </w:pPr>
        </w:pPrChange>
      </w:pPr>
    </w:p>
    <w:p w:rsidR="00D42D98" w:rsidRDefault="00D42D98" w:rsidP="00D42D98">
      <w:pPr>
        <w:spacing w:line="240" w:lineRule="auto"/>
        <w:jc w:val="center"/>
        <w:rPr>
          <w:ins w:id="12" w:author="drmoore" w:date="2016-11-10T18:56:00Z"/>
        </w:rPr>
        <w:pPrChange w:id="13" w:author="drmoore" w:date="2016-11-10T18:56:00Z">
          <w:pPr>
            <w:jc w:val="center"/>
          </w:pPr>
        </w:pPrChange>
      </w:pPr>
    </w:p>
    <w:p w:rsidR="00D42D98" w:rsidRDefault="00D42D98" w:rsidP="00D42D98">
      <w:pPr>
        <w:spacing w:line="240" w:lineRule="auto"/>
        <w:jc w:val="center"/>
        <w:rPr>
          <w:ins w:id="14" w:author="drmoore" w:date="2016-11-10T18:56:00Z"/>
        </w:rPr>
        <w:pPrChange w:id="15" w:author="drmoore" w:date="2016-11-10T18:56:00Z">
          <w:pPr>
            <w:jc w:val="center"/>
          </w:pPr>
        </w:pPrChange>
      </w:pPr>
    </w:p>
    <w:p w:rsidR="00D42D98" w:rsidRDefault="00D42D98" w:rsidP="00D42D98">
      <w:pPr>
        <w:spacing w:line="240" w:lineRule="auto"/>
        <w:jc w:val="center"/>
        <w:pPrChange w:id="16" w:author="drmoore" w:date="2016-11-10T18:56:00Z">
          <w:pPr>
            <w:jc w:val="center"/>
          </w:pPr>
        </w:pPrChange>
      </w:pPr>
    </w:p>
    <w:p w:rsidR="009A6B31" w:rsidRDefault="00F6304C" w:rsidP="00D42D98">
      <w:pPr>
        <w:spacing w:line="240" w:lineRule="auto"/>
        <w:jc w:val="center"/>
        <w:pPrChange w:id="17" w:author="drmoore" w:date="2016-11-10T18:56:00Z">
          <w:pPr>
            <w:jc w:val="center"/>
          </w:pPr>
        </w:pPrChange>
      </w:pPr>
      <w:r>
        <w:t>A dissertation</w:t>
      </w:r>
      <w:r w:rsidR="009A6B31">
        <w:t xml:space="preserve"> submitted to the Graduate Faculty of</w:t>
      </w:r>
    </w:p>
    <w:p w:rsidR="009A6B31" w:rsidRDefault="009A6B31" w:rsidP="00D42D98">
      <w:pPr>
        <w:spacing w:line="240" w:lineRule="auto"/>
        <w:jc w:val="center"/>
        <w:pPrChange w:id="18" w:author="drmoore" w:date="2016-11-10T18:56:00Z">
          <w:pPr>
            <w:jc w:val="center"/>
          </w:pPr>
        </w:pPrChange>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D42D98">
      <w:pPr>
        <w:spacing w:line="240" w:lineRule="auto"/>
        <w:jc w:val="center"/>
        <w:pPrChange w:id="19" w:author="drmoore" w:date="2016-11-10T18:56:00Z">
          <w:pPr>
            <w:jc w:val="center"/>
          </w:pPr>
        </w:pPrChange>
      </w:pPr>
      <w:proofErr w:type="gramStart"/>
      <w:r>
        <w:t>i</w:t>
      </w:r>
      <w:r w:rsidR="009A6B31">
        <w:t>n</w:t>
      </w:r>
      <w:proofErr w:type="gramEnd"/>
      <w:r w:rsidR="009A6B31">
        <w:t xml:space="preserve"> partial fulfillment of the </w:t>
      </w:r>
    </w:p>
    <w:p w:rsidR="009A6B31" w:rsidRDefault="00B3374E" w:rsidP="00D42D98">
      <w:pPr>
        <w:spacing w:line="240" w:lineRule="auto"/>
        <w:jc w:val="center"/>
        <w:pPrChange w:id="20" w:author="drmoore" w:date="2016-11-10T18:56:00Z">
          <w:pPr>
            <w:jc w:val="center"/>
          </w:pPr>
        </w:pPrChange>
      </w:pPr>
      <w:proofErr w:type="gramStart"/>
      <w:r>
        <w:t>r</w:t>
      </w:r>
      <w:r w:rsidR="009A6B31">
        <w:t>equirements</w:t>
      </w:r>
      <w:proofErr w:type="gramEnd"/>
      <w:r w:rsidR="009A6B31">
        <w:t xml:space="preserve"> for the </w:t>
      </w:r>
      <w:del w:id="21" w:author="drmoore" w:date="2016-11-15T11:55:00Z">
        <w:r w:rsidR="009A6B31" w:rsidDel="004E4A8D">
          <w:delText xml:space="preserve">degree </w:delText>
        </w:r>
      </w:del>
      <w:ins w:id="22" w:author="drmoore" w:date="2016-11-15T11:55:00Z">
        <w:r w:rsidR="004E4A8D">
          <w:t xml:space="preserve">Degree </w:t>
        </w:r>
      </w:ins>
      <w:r w:rsidR="009A6B31">
        <w:t>of</w:t>
      </w:r>
    </w:p>
    <w:p w:rsidR="009A6B31" w:rsidRDefault="00F6304C" w:rsidP="00D42D98">
      <w:pPr>
        <w:spacing w:line="240" w:lineRule="auto"/>
        <w:jc w:val="center"/>
        <w:pPrChange w:id="23" w:author="drmoore" w:date="2016-11-10T18:56:00Z">
          <w:pPr>
            <w:jc w:val="center"/>
          </w:pPr>
        </w:pPrChange>
      </w:pPr>
      <w:del w:id="24" w:author="drmoore" w:date="2016-11-10T18:56:00Z">
        <w:r w:rsidDel="00D42D98">
          <w:delText>Doctor of Philosophy</w:delText>
        </w:r>
      </w:del>
      <w:ins w:id="25" w:author="drmoore" w:date="2016-11-15T11:55:00Z">
        <w:r w:rsidR="004E4A8D">
          <w:t>Doctor of Philosophy</w:t>
        </w:r>
      </w:ins>
    </w:p>
    <w:p w:rsidR="009A6B31" w:rsidRDefault="009A6B31" w:rsidP="009A4196">
      <w:pPr>
        <w:jc w:val="center"/>
      </w:pPr>
    </w:p>
    <w:p w:rsidR="009A6B31" w:rsidRDefault="00F6304C" w:rsidP="009A4196">
      <w:pPr>
        <w:jc w:val="center"/>
      </w:pPr>
      <w:r>
        <w:t>Computer Engineering</w:t>
      </w:r>
    </w:p>
    <w:p w:rsidR="009A6B31" w:rsidRDefault="009A6B31" w:rsidP="009A4196">
      <w:pPr>
        <w:jc w:val="center"/>
        <w:rPr>
          <w:ins w:id="26" w:author="drmoore" w:date="2016-11-10T18:56:00Z"/>
        </w:rPr>
      </w:pPr>
    </w:p>
    <w:p w:rsidR="00D42D98" w:rsidRDefault="00D42D98"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D42D98">
      <w:pPr>
        <w:spacing w:line="240" w:lineRule="auto"/>
        <w:ind w:left="720"/>
        <w:pPrChange w:id="27" w:author="drmoore" w:date="2016-11-10T18:55:00Z">
          <w:pPr>
            <w:ind w:left="720"/>
          </w:pPr>
        </w:pPrChange>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D42D98">
      <w:pPr>
        <w:spacing w:line="240" w:lineRule="auto"/>
        <w:pPrChange w:id="28" w:author="drmoore" w:date="2016-11-10T18:55:00Z">
          <w:pPr/>
        </w:pPrChange>
      </w:pPr>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w:t>
      </w:r>
      <w:proofErr w:type="spellStart"/>
      <w:r w:rsidR="008731B4">
        <w:t>ADMMicro</w:t>
      </w:r>
      <w:proofErr w:type="spellEnd"/>
      <w:r w:rsidR="008731B4">
        <w:t xml:space="preserve"> (now </w:t>
      </w:r>
      <w:proofErr w:type="spellStart"/>
      <w:r w:rsidR="008731B4">
        <w:t>GridPoint</w:t>
      </w:r>
      <w:proofErr w:type="spellEnd"/>
      <w:r w:rsidR="008731B4">
        <w:t xml:space="preserve">),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w:t>
      </w:r>
      <w:proofErr w:type="spellStart"/>
      <w:r>
        <w:t>Elster</w:t>
      </w:r>
      <w:proofErr w:type="spellEnd"/>
      <w:r>
        <w:t xml:space="preserve">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w:t>
      </w:r>
      <w:proofErr w:type="spellStart"/>
      <w:r>
        <w:t>Valencell</w:t>
      </w:r>
      <w:proofErr w:type="spellEnd"/>
      <w:r>
        <w:t xml:space="preserve">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w:t>
      </w:r>
      <w:proofErr w:type="spellStart"/>
      <w:r>
        <w:t>Dyess</w:t>
      </w:r>
      <w:proofErr w:type="spellEnd"/>
      <w:r>
        <w:t xml:space="preserve">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w:t>
      </w:r>
      <w:proofErr w:type="spellStart"/>
      <w:r>
        <w:t>Elster</w:t>
      </w:r>
      <w:proofErr w:type="spellEnd"/>
      <w:r>
        <w:t xml:space="preserve"> coworkers, particularly Andy </w:t>
      </w:r>
      <w:proofErr w:type="spellStart"/>
      <w:r>
        <w:t>Borleske</w:t>
      </w:r>
      <w:proofErr w:type="spellEnd"/>
      <w:r>
        <w:t xml:space="preserve">, </w:t>
      </w:r>
      <w:r w:rsidR="005A510B">
        <w:t xml:space="preserve">Adrian Howell, </w:t>
      </w:r>
      <w:r>
        <w:t xml:space="preserve">Chet Helms, </w:t>
      </w:r>
      <w:r w:rsidR="00FF0EB6">
        <w:t xml:space="preserve">Chris </w:t>
      </w:r>
      <w:proofErr w:type="spellStart"/>
      <w:r w:rsidR="00FF0EB6">
        <w:t>Kachur</w:t>
      </w:r>
      <w:proofErr w:type="spellEnd"/>
      <w:r w:rsidR="00FF0EB6">
        <w:t xml:space="preserve">,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w:t>
      </w:r>
      <w:proofErr w:type="spellStart"/>
      <w:r w:rsidR="005A510B">
        <w:t>Coggin</w:t>
      </w:r>
      <w:proofErr w:type="spellEnd"/>
      <w:r w:rsidR="005A510B">
        <w:t xml:space="preserve">, Kyle Held, </w:t>
      </w:r>
      <w:r w:rsidR="00A74A31">
        <w:t xml:space="preserve">Peter </w:t>
      </w:r>
      <w:proofErr w:type="spellStart"/>
      <w:r w:rsidR="00A74A31">
        <w:t>Kerstetter</w:t>
      </w:r>
      <w:proofErr w:type="spellEnd"/>
      <w:r w:rsidR="00A74A31">
        <w:t xml:space="preserve">,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E82F0A" w:rsidRDefault="002D29FB">
      <w:pPr>
        <w:pStyle w:val="TOC1"/>
        <w:tabs>
          <w:tab w:val="right" w:leader="dot" w:pos="8990"/>
        </w:tabs>
        <w:rPr>
          <w:ins w:id="29" w:author="drmoore" w:date="2016-11-15T12:12:00Z"/>
          <w:rFonts w:asciiTheme="minorHAnsi" w:hAnsiTheme="minorHAnsi"/>
          <w:noProof/>
          <w:sz w:val="22"/>
        </w:rPr>
      </w:pPr>
      <w:r>
        <w:rPr>
          <w:rFonts w:asciiTheme="minorHAnsi" w:hAnsiTheme="minorHAnsi"/>
          <w:b/>
          <w:sz w:val="22"/>
        </w:rPr>
        <w:fldChar w:fldCharType="begin"/>
      </w:r>
      <w:r>
        <w:rPr>
          <w:b/>
        </w:rPr>
        <w:instrText xml:space="preserve"> TOC \o "1-3" \h \z \u </w:instrText>
      </w:r>
      <w:r>
        <w:rPr>
          <w:rFonts w:asciiTheme="minorHAnsi" w:hAnsiTheme="minorHAnsi"/>
          <w:b/>
          <w:sz w:val="22"/>
        </w:rPr>
        <w:fldChar w:fldCharType="separate"/>
      </w:r>
      <w:ins w:id="30" w:author="drmoore" w:date="2016-11-15T12:12:00Z">
        <w:r w:rsidR="00E82F0A" w:rsidRPr="00A05AC2">
          <w:rPr>
            <w:rStyle w:val="Hyperlink"/>
            <w:noProof/>
          </w:rPr>
          <w:fldChar w:fldCharType="begin"/>
        </w:r>
        <w:r w:rsidR="00E82F0A" w:rsidRPr="00A05AC2">
          <w:rPr>
            <w:rStyle w:val="Hyperlink"/>
            <w:noProof/>
          </w:rPr>
          <w:instrText xml:space="preserve"> </w:instrText>
        </w:r>
        <w:r w:rsidR="00E82F0A">
          <w:rPr>
            <w:noProof/>
          </w:rPr>
          <w:instrText>HYPERLINK \l "_Toc466975274"</w:instrText>
        </w:r>
        <w:r w:rsidR="00E82F0A" w:rsidRPr="00A05AC2">
          <w:rPr>
            <w:rStyle w:val="Hyperlink"/>
            <w:noProof/>
          </w:rPr>
          <w:instrText xml:space="preserve"> </w:instrText>
        </w:r>
        <w:r w:rsidR="00E82F0A" w:rsidRPr="00A05AC2">
          <w:rPr>
            <w:rStyle w:val="Hyperlink"/>
            <w:noProof/>
          </w:rPr>
        </w:r>
        <w:r w:rsidR="00E82F0A" w:rsidRPr="00A05AC2">
          <w:rPr>
            <w:rStyle w:val="Hyperlink"/>
            <w:noProof/>
          </w:rPr>
          <w:fldChar w:fldCharType="separate"/>
        </w:r>
        <w:r w:rsidR="00E82F0A" w:rsidRPr="00A05AC2">
          <w:rPr>
            <w:rStyle w:val="Hyperlink"/>
            <w:noProof/>
          </w:rPr>
          <w:t>LIST OF TABLES</w:t>
        </w:r>
        <w:r w:rsidR="00E82F0A">
          <w:rPr>
            <w:noProof/>
            <w:webHidden/>
          </w:rPr>
          <w:tab/>
        </w:r>
        <w:r w:rsidR="00E82F0A">
          <w:rPr>
            <w:noProof/>
            <w:webHidden/>
          </w:rPr>
          <w:fldChar w:fldCharType="begin"/>
        </w:r>
        <w:r w:rsidR="00E82F0A">
          <w:rPr>
            <w:noProof/>
            <w:webHidden/>
          </w:rPr>
          <w:instrText xml:space="preserve"> PAGEREF _Toc466975274 \h </w:instrText>
        </w:r>
        <w:r w:rsidR="00E82F0A">
          <w:rPr>
            <w:noProof/>
            <w:webHidden/>
          </w:rPr>
        </w:r>
      </w:ins>
      <w:r w:rsidR="00E82F0A">
        <w:rPr>
          <w:noProof/>
          <w:webHidden/>
        </w:rPr>
        <w:fldChar w:fldCharType="separate"/>
      </w:r>
      <w:ins w:id="31" w:author="drmoore" w:date="2016-11-15T12:13:00Z">
        <w:r w:rsidR="00155DAD">
          <w:rPr>
            <w:noProof/>
            <w:webHidden/>
          </w:rPr>
          <w:t>viii</w:t>
        </w:r>
      </w:ins>
      <w:ins w:id="32" w:author="drmoore" w:date="2016-11-15T12:12:00Z">
        <w:r w:rsidR="00E82F0A">
          <w:rPr>
            <w:noProof/>
            <w:webHidden/>
          </w:rPr>
          <w:fldChar w:fldCharType="end"/>
        </w:r>
        <w:r w:rsidR="00E82F0A" w:rsidRPr="00A05AC2">
          <w:rPr>
            <w:rStyle w:val="Hyperlink"/>
            <w:noProof/>
          </w:rPr>
          <w:fldChar w:fldCharType="end"/>
        </w:r>
      </w:ins>
    </w:p>
    <w:p w:rsidR="00E82F0A" w:rsidRDefault="00E82F0A">
      <w:pPr>
        <w:pStyle w:val="TOC1"/>
        <w:tabs>
          <w:tab w:val="right" w:leader="dot" w:pos="8990"/>
        </w:tabs>
        <w:rPr>
          <w:ins w:id="33" w:author="drmoore" w:date="2016-11-15T12:12:00Z"/>
          <w:rFonts w:asciiTheme="minorHAnsi" w:hAnsiTheme="minorHAnsi"/>
          <w:noProof/>
          <w:sz w:val="22"/>
        </w:rPr>
      </w:pPr>
      <w:ins w:id="3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"_Toc466975275"</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LIST OF FIGURES</w:t>
        </w:r>
        <w:r>
          <w:rPr>
            <w:noProof/>
            <w:webHidden/>
          </w:rPr>
          <w:tab/>
        </w:r>
        <w:r>
          <w:rPr>
            <w:noProof/>
            <w:webHidden/>
          </w:rPr>
          <w:fldChar w:fldCharType="begin"/>
        </w:r>
        <w:r>
          <w:rPr>
            <w:noProof/>
            <w:webHidden/>
          </w:rPr>
          <w:instrText xml:space="preserve"> PAGEREF _Toc466975275 \h </w:instrText>
        </w:r>
        <w:r>
          <w:rPr>
            <w:noProof/>
            <w:webHidden/>
          </w:rPr>
        </w:r>
      </w:ins>
      <w:r>
        <w:rPr>
          <w:noProof/>
          <w:webHidden/>
        </w:rPr>
        <w:fldChar w:fldCharType="separate"/>
      </w:r>
      <w:ins w:id="35" w:author="drmoore" w:date="2016-11-15T12:13:00Z">
        <w:r w:rsidR="00155DAD">
          <w:rPr>
            <w:noProof/>
            <w:webHidden/>
          </w:rPr>
          <w:t>x</w:t>
        </w:r>
      </w:ins>
      <w:ins w:id="36"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37" w:author="drmoore" w:date="2016-11-15T12:12:00Z"/>
          <w:rFonts w:asciiTheme="minorHAnsi" w:hAnsiTheme="minorHAnsi"/>
          <w:noProof/>
          <w:sz w:val="22"/>
        </w:rPr>
      </w:pPr>
      <w:ins w:id="3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"_Toc466975276"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1: Introduction</w:t>
        </w:r>
        <w:r>
          <w:rPr>
            <w:noProof/>
            <w:webHidden/>
          </w:rPr>
          <w:tab/>
        </w:r>
        <w:r>
          <w:rPr>
            <w:noProof/>
            <w:webHidden/>
          </w:rPr>
          <w:fldChar w:fldCharType="begin"/>
        </w:r>
        <w:r>
          <w:rPr>
            <w:noProof/>
            <w:webHidden/>
          </w:rPr>
          <w:instrText xml:space="preserve"> PAGEREF _Toc466975276 \h </w:instrText>
        </w:r>
        <w:r>
          <w:rPr>
            <w:noProof/>
            <w:webHidden/>
          </w:rPr>
        </w:r>
      </w:ins>
      <w:r>
        <w:rPr>
          <w:noProof/>
          <w:webHidden/>
        </w:rPr>
        <w:fldChar w:fldCharType="separate"/>
      </w:r>
      <w:ins w:id="39" w:author="drmoore" w:date="2016-11-15T12:13:00Z">
        <w:r w:rsidR="00155DAD">
          <w:rPr>
            <w:noProof/>
            <w:webHidden/>
          </w:rPr>
          <w:t>1</w:t>
        </w:r>
      </w:ins>
      <w:ins w:id="40" w:author="drmoore" w:date="2016-11-15T12:12:00Z">
        <w:r>
          <w:rPr>
            <w:noProof/>
            <w:webHidden/>
          </w:rPr>
          <w:fldChar w:fldCharType="end"/>
        </w:r>
        <w:r w:rsidRPr="00A05AC2">
          <w:rPr>
            <w:rStyle w:val="Hyperlink"/>
            <w:noProof/>
          </w:rPr>
          <w:fldChar w:fldCharType="end"/>
        </w:r>
      </w:ins>
    </w:p>
    <w:p w:rsidR="00E82F0A" w:rsidRDefault="00E82F0A">
      <w:pPr>
        <w:pStyle w:val="TOC2"/>
        <w:rPr>
          <w:ins w:id="41" w:author="drmoore" w:date="2016-11-15T12:12:00Z"/>
          <w:rFonts w:asciiTheme="minorHAnsi" w:hAnsiTheme="minorHAnsi"/>
          <w:sz w:val="22"/>
        </w:rPr>
      </w:pPr>
      <w:ins w:id="42" w:author="drmoore" w:date="2016-11-15T12:12:00Z">
        <w:r w:rsidRPr="00A05AC2">
          <w:rPr>
            <w:rStyle w:val="Hyperlink"/>
          </w:rPr>
          <w:fldChar w:fldCharType="begin"/>
        </w:r>
        <w:r w:rsidRPr="00A05AC2">
          <w:rPr>
            <w:rStyle w:val="Hyperlink"/>
          </w:rPr>
          <w:instrText xml:space="preserve"> </w:instrText>
        </w:r>
        <w:r>
          <w:instrText>HYPERLINK \l "_Toc466975277"</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1.1</w:t>
        </w:r>
        <w:r>
          <w:rPr>
            <w:rFonts w:asciiTheme="minorHAnsi" w:hAnsiTheme="minorHAnsi"/>
            <w:sz w:val="22"/>
          </w:rPr>
          <w:tab/>
        </w:r>
        <w:r w:rsidRPr="00A05AC2">
          <w:rPr>
            <w:rStyle w:val="Hyperlink"/>
          </w:rPr>
          <w:t>Voltage Dependent States</w:t>
        </w:r>
        <w:r>
          <w:rPr>
            <w:webHidden/>
          </w:rPr>
          <w:tab/>
        </w:r>
        <w:r>
          <w:rPr>
            <w:webHidden/>
          </w:rPr>
          <w:fldChar w:fldCharType="begin"/>
        </w:r>
        <w:r>
          <w:rPr>
            <w:webHidden/>
          </w:rPr>
          <w:instrText xml:space="preserve"> PAGEREF _Toc466975277 \h </w:instrText>
        </w:r>
        <w:r>
          <w:rPr>
            <w:webHidden/>
          </w:rPr>
        </w:r>
      </w:ins>
      <w:r>
        <w:rPr>
          <w:webHidden/>
        </w:rPr>
        <w:fldChar w:fldCharType="separate"/>
      </w:r>
      <w:ins w:id="43" w:author="drmoore" w:date="2016-11-15T12:13:00Z">
        <w:r w:rsidR="00155DAD">
          <w:rPr>
            <w:webHidden/>
          </w:rPr>
          <w:t>1</w:t>
        </w:r>
      </w:ins>
      <w:ins w:id="44" w:author="drmoore" w:date="2016-11-15T12:12:00Z">
        <w:r>
          <w:rPr>
            <w:webHidden/>
          </w:rPr>
          <w:fldChar w:fldCharType="end"/>
        </w:r>
        <w:r w:rsidRPr="00A05AC2">
          <w:rPr>
            <w:rStyle w:val="Hyperlink"/>
          </w:rPr>
          <w:fldChar w:fldCharType="end"/>
        </w:r>
      </w:ins>
    </w:p>
    <w:p w:rsidR="00E82F0A" w:rsidRDefault="00E82F0A">
      <w:pPr>
        <w:pStyle w:val="TOC2"/>
        <w:rPr>
          <w:ins w:id="45" w:author="drmoore" w:date="2016-11-15T12:12:00Z"/>
          <w:rFonts w:asciiTheme="minorHAnsi" w:hAnsiTheme="minorHAnsi"/>
          <w:sz w:val="22"/>
        </w:rPr>
      </w:pPr>
      <w:ins w:id="46" w:author="drmoore" w:date="2016-11-15T12:12:00Z">
        <w:r w:rsidRPr="00A05AC2">
          <w:rPr>
            <w:rStyle w:val="Hyperlink"/>
          </w:rPr>
          <w:fldChar w:fldCharType="begin"/>
        </w:r>
        <w:r w:rsidRPr="00A05AC2">
          <w:rPr>
            <w:rStyle w:val="Hyperlink"/>
          </w:rPr>
          <w:instrText xml:space="preserve"> </w:instrText>
        </w:r>
        <w:r>
          <w:instrText>HYPERLINK \l "_Toc466975278"</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1.2</w:t>
        </w:r>
        <w:r>
          <w:rPr>
            <w:rFonts w:asciiTheme="minorHAnsi" w:hAnsiTheme="minorHAnsi"/>
            <w:sz w:val="22"/>
          </w:rPr>
          <w:tab/>
        </w:r>
        <w:r w:rsidRPr="00A05AC2">
          <w:rPr>
            <w:rStyle w:val="Hyperlink"/>
          </w:rPr>
          <w:t>Voltage Independent States</w:t>
        </w:r>
        <w:r>
          <w:rPr>
            <w:webHidden/>
          </w:rPr>
          <w:tab/>
        </w:r>
        <w:r>
          <w:rPr>
            <w:webHidden/>
          </w:rPr>
          <w:fldChar w:fldCharType="begin"/>
        </w:r>
        <w:r>
          <w:rPr>
            <w:webHidden/>
          </w:rPr>
          <w:instrText xml:space="preserve"> PAGEREF _Toc466975278 \h </w:instrText>
        </w:r>
        <w:r>
          <w:rPr>
            <w:webHidden/>
          </w:rPr>
        </w:r>
      </w:ins>
      <w:r>
        <w:rPr>
          <w:webHidden/>
        </w:rPr>
        <w:fldChar w:fldCharType="separate"/>
      </w:r>
      <w:ins w:id="47" w:author="drmoore" w:date="2016-11-15T12:13:00Z">
        <w:r w:rsidR="00155DAD">
          <w:rPr>
            <w:webHidden/>
          </w:rPr>
          <w:t>4</w:t>
        </w:r>
      </w:ins>
      <w:ins w:id="48" w:author="drmoore" w:date="2016-11-15T12:12:00Z">
        <w:r>
          <w:rPr>
            <w:webHidden/>
          </w:rPr>
          <w:fldChar w:fldCharType="end"/>
        </w:r>
        <w:r w:rsidRPr="00A05AC2">
          <w:rPr>
            <w:rStyle w:val="Hyperlink"/>
          </w:rPr>
          <w:fldChar w:fldCharType="end"/>
        </w:r>
      </w:ins>
    </w:p>
    <w:p w:rsidR="00E82F0A" w:rsidRDefault="00E82F0A">
      <w:pPr>
        <w:pStyle w:val="TOC2"/>
        <w:rPr>
          <w:ins w:id="49" w:author="drmoore" w:date="2016-11-15T12:12:00Z"/>
          <w:rFonts w:asciiTheme="minorHAnsi" w:hAnsiTheme="minorHAnsi"/>
          <w:sz w:val="22"/>
        </w:rPr>
      </w:pPr>
      <w:ins w:id="50" w:author="drmoore" w:date="2016-11-15T12:12:00Z">
        <w:r w:rsidRPr="00A05AC2">
          <w:rPr>
            <w:rStyle w:val="Hyperlink"/>
          </w:rPr>
          <w:fldChar w:fldCharType="begin"/>
        </w:r>
        <w:r w:rsidRPr="00A05AC2">
          <w:rPr>
            <w:rStyle w:val="Hyperlink"/>
          </w:rPr>
          <w:instrText xml:space="preserve"> </w:instrText>
        </w:r>
        <w:r>
          <w:instrText>HYPERLINK \l "_Toc466975279"</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1.3</w:t>
        </w:r>
        <w:r>
          <w:rPr>
            <w:rFonts w:asciiTheme="minorHAnsi" w:hAnsiTheme="minorHAnsi"/>
            <w:sz w:val="22"/>
          </w:rPr>
          <w:tab/>
        </w:r>
        <w:r w:rsidRPr="00A05AC2">
          <w:rPr>
            <w:rStyle w:val="Hyperlink"/>
          </w:rPr>
          <w:t>Intra-Operation Dynamic Voltage Scaling</w:t>
        </w:r>
        <w:r>
          <w:rPr>
            <w:webHidden/>
          </w:rPr>
          <w:tab/>
        </w:r>
        <w:r>
          <w:rPr>
            <w:webHidden/>
          </w:rPr>
          <w:fldChar w:fldCharType="begin"/>
        </w:r>
        <w:r>
          <w:rPr>
            <w:webHidden/>
          </w:rPr>
          <w:instrText xml:space="preserve"> PAGEREF _Toc466975279 \h </w:instrText>
        </w:r>
        <w:r>
          <w:rPr>
            <w:webHidden/>
          </w:rPr>
        </w:r>
      </w:ins>
      <w:r>
        <w:rPr>
          <w:webHidden/>
        </w:rPr>
        <w:fldChar w:fldCharType="separate"/>
      </w:r>
      <w:ins w:id="51" w:author="drmoore" w:date="2016-11-15T12:13:00Z">
        <w:r w:rsidR="00155DAD">
          <w:rPr>
            <w:webHidden/>
          </w:rPr>
          <w:t>5</w:t>
        </w:r>
      </w:ins>
      <w:ins w:id="52"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53" w:author="drmoore" w:date="2016-11-15T12:12:00Z"/>
          <w:rFonts w:asciiTheme="minorHAnsi" w:hAnsiTheme="minorHAnsi"/>
          <w:noProof/>
          <w:sz w:val="22"/>
        </w:rPr>
      </w:pPr>
      <w:ins w:id="5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"_Toc466975280"</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2: Background</w:t>
        </w:r>
        <w:r>
          <w:rPr>
            <w:noProof/>
            <w:webHidden/>
          </w:rPr>
          <w:tab/>
        </w:r>
        <w:r>
          <w:rPr>
            <w:noProof/>
            <w:webHidden/>
          </w:rPr>
          <w:fldChar w:fldCharType="begin"/>
        </w:r>
        <w:r>
          <w:rPr>
            <w:noProof/>
            <w:webHidden/>
          </w:rPr>
          <w:instrText xml:space="preserve"> PAGEREF _Toc466975280 \h </w:instrText>
        </w:r>
        <w:r>
          <w:rPr>
            <w:noProof/>
            <w:webHidden/>
          </w:rPr>
        </w:r>
      </w:ins>
      <w:r>
        <w:rPr>
          <w:noProof/>
          <w:webHidden/>
        </w:rPr>
        <w:fldChar w:fldCharType="separate"/>
      </w:r>
      <w:ins w:id="55" w:author="drmoore" w:date="2016-11-15T12:13:00Z">
        <w:r w:rsidR="00155DAD">
          <w:rPr>
            <w:noProof/>
            <w:webHidden/>
          </w:rPr>
          <w:t>9</w:t>
        </w:r>
      </w:ins>
      <w:ins w:id="56" w:author="drmoore" w:date="2016-11-15T12:12:00Z">
        <w:r>
          <w:rPr>
            <w:noProof/>
            <w:webHidden/>
          </w:rPr>
          <w:fldChar w:fldCharType="end"/>
        </w:r>
        <w:r w:rsidRPr="00A05AC2">
          <w:rPr>
            <w:rStyle w:val="Hyperlink"/>
            <w:noProof/>
          </w:rPr>
          <w:fldChar w:fldCharType="end"/>
        </w:r>
      </w:ins>
    </w:p>
    <w:p w:rsidR="00E82F0A" w:rsidRDefault="00E82F0A">
      <w:pPr>
        <w:pStyle w:val="TOC2"/>
        <w:rPr>
          <w:ins w:id="57" w:author="drmoore" w:date="2016-11-15T12:12:00Z"/>
          <w:rFonts w:asciiTheme="minorHAnsi" w:hAnsiTheme="minorHAnsi"/>
          <w:sz w:val="22"/>
        </w:rPr>
      </w:pPr>
      <w:ins w:id="58" w:author="drmoore" w:date="2016-11-15T12:12:00Z">
        <w:r w:rsidRPr="00A05AC2">
          <w:rPr>
            <w:rStyle w:val="Hyperlink"/>
          </w:rPr>
          <w:fldChar w:fldCharType="begin"/>
        </w:r>
        <w:r w:rsidRPr="00A05AC2">
          <w:rPr>
            <w:rStyle w:val="Hyperlink"/>
          </w:rPr>
          <w:instrText xml:space="preserve"> </w:instrText>
        </w:r>
        <w:r>
          <w:instrText>HYPERLINK \l "_Toc466975281"</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2.1</w:t>
        </w:r>
        <w:r>
          <w:rPr>
            <w:rFonts w:asciiTheme="minorHAnsi" w:hAnsiTheme="minorHAnsi"/>
            <w:sz w:val="22"/>
          </w:rPr>
          <w:tab/>
        </w:r>
        <w:r w:rsidRPr="00A05AC2">
          <w:rPr>
            <w:rStyle w:val="Hyperlink"/>
          </w:rPr>
          <w:t>Power Supplies</w:t>
        </w:r>
        <w:r>
          <w:rPr>
            <w:webHidden/>
          </w:rPr>
          <w:tab/>
        </w:r>
        <w:r>
          <w:rPr>
            <w:webHidden/>
          </w:rPr>
          <w:fldChar w:fldCharType="begin"/>
        </w:r>
        <w:r>
          <w:rPr>
            <w:webHidden/>
          </w:rPr>
          <w:instrText xml:space="preserve"> PAGEREF _Toc466975281 \h </w:instrText>
        </w:r>
        <w:r>
          <w:rPr>
            <w:webHidden/>
          </w:rPr>
        </w:r>
      </w:ins>
      <w:r>
        <w:rPr>
          <w:webHidden/>
        </w:rPr>
        <w:fldChar w:fldCharType="separate"/>
      </w:r>
      <w:ins w:id="59" w:author="drmoore" w:date="2016-11-15T12:13:00Z">
        <w:r w:rsidR="00155DAD">
          <w:rPr>
            <w:webHidden/>
          </w:rPr>
          <w:t>9</w:t>
        </w:r>
      </w:ins>
      <w:ins w:id="60"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61" w:author="drmoore" w:date="2016-11-15T12:12:00Z"/>
          <w:rFonts w:asciiTheme="minorHAnsi" w:hAnsiTheme="minorHAnsi" w:cstheme="minorBidi"/>
          <w:noProof/>
          <w:sz w:val="22"/>
        </w:rPr>
      </w:pPr>
      <w:ins w:id="6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"_Toc466975282"</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2.1.1</w:t>
        </w:r>
        <w:r>
          <w:rPr>
            <w:rFonts w:asciiTheme="minorHAnsi" w:hAnsiTheme="minorHAnsi" w:cstheme="minorBidi"/>
            <w:noProof/>
            <w:sz w:val="22"/>
          </w:rPr>
          <w:tab/>
        </w:r>
        <w:r w:rsidRPr="00A05AC2">
          <w:rPr>
            <w:rStyle w:val="Hyperlink"/>
            <w:noProof/>
          </w:rPr>
          <w:t>Linear / Low-Dropout Regulator (LDO)</w:t>
        </w:r>
        <w:r>
          <w:rPr>
            <w:noProof/>
            <w:webHidden/>
          </w:rPr>
          <w:tab/>
        </w:r>
        <w:r>
          <w:rPr>
            <w:noProof/>
            <w:webHidden/>
          </w:rPr>
          <w:fldChar w:fldCharType="begin"/>
        </w:r>
        <w:r>
          <w:rPr>
            <w:noProof/>
            <w:webHidden/>
          </w:rPr>
          <w:instrText xml:space="preserve"> PAGEREF _Toc466975282 \h </w:instrText>
        </w:r>
        <w:r>
          <w:rPr>
            <w:noProof/>
            <w:webHidden/>
          </w:rPr>
        </w:r>
      </w:ins>
      <w:r>
        <w:rPr>
          <w:noProof/>
          <w:webHidden/>
        </w:rPr>
        <w:fldChar w:fldCharType="separate"/>
      </w:r>
      <w:ins w:id="63" w:author="drmoore" w:date="2016-11-15T12:13:00Z">
        <w:r w:rsidR="00155DAD">
          <w:rPr>
            <w:noProof/>
            <w:webHidden/>
          </w:rPr>
          <w:t>9</w:t>
        </w:r>
      </w:ins>
      <w:ins w:id="64"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65" w:author="drmoore" w:date="2016-11-15T12:12:00Z"/>
          <w:rFonts w:asciiTheme="minorHAnsi" w:hAnsiTheme="minorHAnsi" w:cstheme="minorBidi"/>
          <w:noProof/>
          <w:sz w:val="22"/>
        </w:rPr>
      </w:pPr>
      <w:ins w:id="6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"_Toc466975283"</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2.1.2</w:t>
        </w:r>
        <w:r>
          <w:rPr>
            <w:rFonts w:asciiTheme="minorHAnsi" w:hAnsiTheme="minorHAnsi" w:cstheme="minorBidi"/>
            <w:noProof/>
            <w:sz w:val="22"/>
          </w:rPr>
          <w:tab/>
        </w:r>
        <w:r w:rsidRPr="00A05AC2">
          <w:rPr>
            <w:rStyle w:val="Hyperlink"/>
            <w:noProof/>
          </w:rPr>
          <w:t>Charge Pump</w:t>
        </w:r>
        <w:r>
          <w:rPr>
            <w:noProof/>
            <w:webHidden/>
          </w:rPr>
          <w:tab/>
        </w:r>
        <w:r>
          <w:rPr>
            <w:noProof/>
            <w:webHidden/>
          </w:rPr>
          <w:fldChar w:fldCharType="begin"/>
        </w:r>
        <w:r>
          <w:rPr>
            <w:noProof/>
            <w:webHidden/>
          </w:rPr>
          <w:instrText xml:space="preserve"> PAGEREF _Toc466975283 \h </w:instrText>
        </w:r>
        <w:r>
          <w:rPr>
            <w:noProof/>
            <w:webHidden/>
          </w:rPr>
        </w:r>
      </w:ins>
      <w:r>
        <w:rPr>
          <w:noProof/>
          <w:webHidden/>
        </w:rPr>
        <w:fldChar w:fldCharType="separate"/>
      </w:r>
      <w:ins w:id="67" w:author="drmoore" w:date="2016-11-15T12:13:00Z">
        <w:r w:rsidR="00155DAD">
          <w:rPr>
            <w:noProof/>
            <w:webHidden/>
          </w:rPr>
          <w:t>10</w:t>
        </w:r>
      </w:ins>
      <w:ins w:id="6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69" w:author="drmoore" w:date="2016-11-15T12:12:00Z"/>
          <w:rFonts w:asciiTheme="minorHAnsi" w:hAnsiTheme="minorHAnsi" w:cstheme="minorBidi"/>
          <w:noProof/>
          <w:sz w:val="22"/>
        </w:rPr>
      </w:pPr>
      <w:ins w:id="7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"_Toc466975284"</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2.1.3</w:t>
        </w:r>
        <w:r>
          <w:rPr>
            <w:rFonts w:asciiTheme="minorHAnsi" w:hAnsiTheme="minorHAnsi" w:cstheme="minorBidi"/>
            <w:noProof/>
            <w:sz w:val="22"/>
          </w:rPr>
          <w:tab/>
        </w:r>
        <w:r w:rsidRPr="00A05AC2">
          <w:rPr>
            <w:rStyle w:val="Hyperlink"/>
            <w:noProof/>
          </w:rPr>
          <w:t>Switched Mode Power Supply (SMPS)</w:t>
        </w:r>
        <w:r>
          <w:rPr>
            <w:noProof/>
            <w:webHidden/>
          </w:rPr>
          <w:tab/>
        </w:r>
        <w:r>
          <w:rPr>
            <w:noProof/>
            <w:webHidden/>
          </w:rPr>
          <w:fldChar w:fldCharType="begin"/>
        </w:r>
        <w:r>
          <w:rPr>
            <w:noProof/>
            <w:webHidden/>
          </w:rPr>
          <w:instrText xml:space="preserve"> PAGEREF _Toc466975284 \h </w:instrText>
        </w:r>
        <w:r>
          <w:rPr>
            <w:noProof/>
            <w:webHidden/>
          </w:rPr>
        </w:r>
      </w:ins>
      <w:r>
        <w:rPr>
          <w:noProof/>
          <w:webHidden/>
        </w:rPr>
        <w:fldChar w:fldCharType="separate"/>
      </w:r>
      <w:ins w:id="71" w:author="drmoore" w:date="2016-11-15T12:13:00Z">
        <w:r w:rsidR="00155DAD">
          <w:rPr>
            <w:noProof/>
            <w:webHidden/>
          </w:rPr>
          <w:t>11</w:t>
        </w:r>
      </w:ins>
      <w:ins w:id="72" w:author="drmoore" w:date="2016-11-15T12:12:00Z">
        <w:r>
          <w:rPr>
            <w:noProof/>
            <w:webHidden/>
          </w:rPr>
          <w:fldChar w:fldCharType="end"/>
        </w:r>
        <w:r w:rsidRPr="00A05AC2">
          <w:rPr>
            <w:rStyle w:val="Hyperlink"/>
            <w:noProof/>
          </w:rPr>
          <w:fldChar w:fldCharType="end"/>
        </w:r>
      </w:ins>
    </w:p>
    <w:p w:rsidR="00E82F0A" w:rsidRDefault="00E82F0A">
      <w:pPr>
        <w:pStyle w:val="TOC2"/>
        <w:rPr>
          <w:ins w:id="73" w:author="drmoore" w:date="2016-11-15T12:12:00Z"/>
          <w:rFonts w:asciiTheme="minorHAnsi" w:hAnsiTheme="minorHAnsi"/>
          <w:sz w:val="22"/>
        </w:rPr>
      </w:pPr>
      <w:ins w:id="74" w:author="drmoore" w:date="2016-11-15T12:12:00Z">
        <w:r w:rsidRPr="00A05AC2">
          <w:rPr>
            <w:rStyle w:val="Hyperlink"/>
          </w:rPr>
          <w:fldChar w:fldCharType="begin"/>
        </w:r>
        <w:r w:rsidRPr="00A05AC2">
          <w:rPr>
            <w:rStyle w:val="Hyperlink"/>
          </w:rPr>
          <w:instrText xml:space="preserve"> </w:instrText>
        </w:r>
        <w:r>
          <w:instrText>HYPERLINK \l "_Toc466975285"</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2.2</w:t>
        </w:r>
        <w:r>
          <w:rPr>
            <w:rFonts w:asciiTheme="minorHAnsi" w:hAnsiTheme="minorHAnsi"/>
            <w:sz w:val="22"/>
          </w:rPr>
          <w:tab/>
        </w:r>
        <w:r w:rsidRPr="00A05AC2">
          <w:rPr>
            <w:rStyle w:val="Hyperlink"/>
          </w:rPr>
          <w:t>Energy Management Techniques</w:t>
        </w:r>
        <w:r>
          <w:rPr>
            <w:webHidden/>
          </w:rPr>
          <w:tab/>
        </w:r>
        <w:r>
          <w:rPr>
            <w:webHidden/>
          </w:rPr>
          <w:fldChar w:fldCharType="begin"/>
        </w:r>
        <w:r>
          <w:rPr>
            <w:webHidden/>
          </w:rPr>
          <w:instrText xml:space="preserve"> PAGEREF _Toc466975285 \h </w:instrText>
        </w:r>
        <w:r>
          <w:rPr>
            <w:webHidden/>
          </w:rPr>
        </w:r>
      </w:ins>
      <w:r>
        <w:rPr>
          <w:webHidden/>
        </w:rPr>
        <w:fldChar w:fldCharType="separate"/>
      </w:r>
      <w:ins w:id="75" w:author="drmoore" w:date="2016-11-15T12:13:00Z">
        <w:r w:rsidR="00155DAD">
          <w:rPr>
            <w:webHidden/>
          </w:rPr>
          <w:t>12</w:t>
        </w:r>
      </w:ins>
      <w:ins w:id="76"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77" w:author="drmoore" w:date="2016-11-15T12:12:00Z"/>
          <w:rFonts w:asciiTheme="minorHAnsi" w:hAnsiTheme="minorHAnsi" w:cstheme="minorBidi"/>
          <w:noProof/>
          <w:sz w:val="22"/>
        </w:rPr>
      </w:pPr>
      <w:ins w:id="7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2.2.1</w:t>
        </w:r>
        <w:r>
          <w:rPr>
            <w:rFonts w:asciiTheme="minorHAnsi" w:hAnsiTheme="minorHAnsi" w:cstheme="minorBidi"/>
            <w:noProof/>
            <w:sz w:val="22"/>
          </w:rPr>
          <w:tab/>
        </w:r>
        <w:r w:rsidRPr="00A05AC2">
          <w:rPr>
            <w:rStyle w:val="Hyperlink"/>
            <w:noProof/>
          </w:rPr>
          <w:t>Dynamic Power Management</w:t>
        </w:r>
        <w:r>
          <w:rPr>
            <w:noProof/>
            <w:webHidden/>
          </w:rPr>
          <w:tab/>
        </w:r>
        <w:r>
          <w:rPr>
            <w:noProof/>
            <w:webHidden/>
          </w:rPr>
          <w:fldChar w:fldCharType="begin"/>
        </w:r>
        <w:r>
          <w:rPr>
            <w:noProof/>
            <w:webHidden/>
          </w:rPr>
          <w:instrText xml:space="preserve"> PAGEREF _Toc466975286 \h </w:instrText>
        </w:r>
        <w:r>
          <w:rPr>
            <w:noProof/>
            <w:webHidden/>
          </w:rPr>
        </w:r>
      </w:ins>
      <w:r>
        <w:rPr>
          <w:noProof/>
          <w:webHidden/>
        </w:rPr>
        <w:fldChar w:fldCharType="separate"/>
      </w:r>
      <w:ins w:id="79" w:author="drmoore" w:date="2016-11-15T12:13:00Z">
        <w:r w:rsidR="00155DAD">
          <w:rPr>
            <w:noProof/>
            <w:webHidden/>
          </w:rPr>
          <w:t>13</w:t>
        </w:r>
      </w:ins>
      <w:ins w:id="80"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81" w:author="drmoore" w:date="2016-11-15T12:12:00Z"/>
          <w:rFonts w:asciiTheme="minorHAnsi" w:hAnsiTheme="minorHAnsi" w:cstheme="minorBidi"/>
          <w:noProof/>
          <w:sz w:val="22"/>
        </w:rPr>
      </w:pPr>
      <w:ins w:id="8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"_Toc466975287"</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2.2.2</w:t>
        </w:r>
        <w:r>
          <w:rPr>
            <w:rFonts w:asciiTheme="minorHAnsi" w:hAnsiTheme="minorHAnsi" w:cstheme="minorBidi"/>
            <w:noProof/>
            <w:sz w:val="22"/>
          </w:rPr>
          <w:tab/>
        </w:r>
        <w:r w:rsidRPr="00A05AC2">
          <w:rPr>
            <w:rStyle w:val="Hyperlink"/>
            <w:noProof/>
          </w:rPr>
          <w:t>Dynamic Voltage (and Frequency) Scaling</w:t>
        </w:r>
        <w:r>
          <w:rPr>
            <w:noProof/>
            <w:webHidden/>
          </w:rPr>
          <w:tab/>
        </w:r>
        <w:r>
          <w:rPr>
            <w:noProof/>
            <w:webHidden/>
          </w:rPr>
          <w:fldChar w:fldCharType="begin"/>
        </w:r>
        <w:r>
          <w:rPr>
            <w:noProof/>
            <w:webHidden/>
          </w:rPr>
          <w:instrText xml:space="preserve"> PAGEREF _Toc466975287 \h </w:instrText>
        </w:r>
        <w:r>
          <w:rPr>
            <w:noProof/>
            <w:webHidden/>
          </w:rPr>
        </w:r>
      </w:ins>
      <w:r>
        <w:rPr>
          <w:noProof/>
          <w:webHidden/>
        </w:rPr>
        <w:fldChar w:fldCharType="separate"/>
      </w:r>
      <w:ins w:id="83" w:author="drmoore" w:date="2016-11-15T12:13:00Z">
        <w:r w:rsidR="00155DAD">
          <w:rPr>
            <w:noProof/>
            <w:webHidden/>
          </w:rPr>
          <w:t>13</w:t>
        </w:r>
      </w:ins>
      <w:ins w:id="84"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85" w:author="drmoore" w:date="2016-11-15T12:12:00Z"/>
          <w:rFonts w:asciiTheme="minorHAnsi" w:hAnsiTheme="minorHAnsi" w:cstheme="minorBidi"/>
          <w:noProof/>
          <w:sz w:val="22"/>
        </w:rPr>
      </w:pPr>
      <w:ins w:id="8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"_Toc466975288"</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2.2.3</w:t>
        </w:r>
        <w:r>
          <w:rPr>
            <w:rFonts w:asciiTheme="minorHAnsi" w:hAnsiTheme="minorHAnsi" w:cstheme="minorBidi"/>
            <w:noProof/>
            <w:sz w:val="22"/>
          </w:rPr>
          <w:tab/>
        </w:r>
        <w:r w:rsidRPr="00A05AC2">
          <w:rPr>
            <w:rStyle w:val="Hyperlink"/>
            <w:noProof/>
          </w:rPr>
          <w:t>Wireless Sensor Networks</w:t>
        </w:r>
        <w:r>
          <w:rPr>
            <w:noProof/>
            <w:webHidden/>
          </w:rPr>
          <w:tab/>
        </w:r>
        <w:r>
          <w:rPr>
            <w:noProof/>
            <w:webHidden/>
          </w:rPr>
          <w:fldChar w:fldCharType="begin"/>
        </w:r>
        <w:r>
          <w:rPr>
            <w:noProof/>
            <w:webHidden/>
          </w:rPr>
          <w:instrText xml:space="preserve"> PAGEREF _Toc466975288 \h </w:instrText>
        </w:r>
        <w:r>
          <w:rPr>
            <w:noProof/>
            <w:webHidden/>
          </w:rPr>
        </w:r>
      </w:ins>
      <w:r>
        <w:rPr>
          <w:noProof/>
          <w:webHidden/>
        </w:rPr>
        <w:fldChar w:fldCharType="separate"/>
      </w:r>
      <w:ins w:id="87" w:author="drmoore" w:date="2016-11-15T12:13:00Z">
        <w:r w:rsidR="00155DAD">
          <w:rPr>
            <w:noProof/>
            <w:webHidden/>
          </w:rPr>
          <w:t>14</w:t>
        </w:r>
      </w:ins>
      <w:ins w:id="8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89" w:author="drmoore" w:date="2016-11-15T12:12:00Z"/>
          <w:rFonts w:asciiTheme="minorHAnsi" w:hAnsiTheme="minorHAnsi" w:cstheme="minorBidi"/>
          <w:noProof/>
          <w:sz w:val="22"/>
        </w:rPr>
      </w:pPr>
      <w:ins w:id="9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"_Toc466975289"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2.2.4</w:t>
        </w:r>
        <w:r>
          <w:rPr>
            <w:rFonts w:asciiTheme="minorHAnsi" w:hAnsiTheme="minorHAnsi" w:cstheme="minorBidi"/>
            <w:noProof/>
            <w:sz w:val="22"/>
          </w:rPr>
          <w:tab/>
        </w:r>
        <w:r w:rsidRPr="00A05AC2">
          <w:rPr>
            <w:rStyle w:val="Hyperlink"/>
            <w:noProof/>
          </w:rPr>
          <w:t>Component Aware Dynamic Voltage Scaling</w:t>
        </w:r>
        <w:r>
          <w:rPr>
            <w:noProof/>
            <w:webHidden/>
          </w:rPr>
          <w:tab/>
        </w:r>
        <w:r>
          <w:rPr>
            <w:noProof/>
            <w:webHidden/>
          </w:rPr>
          <w:fldChar w:fldCharType="begin"/>
        </w:r>
        <w:r>
          <w:rPr>
            <w:noProof/>
            <w:webHidden/>
          </w:rPr>
          <w:instrText xml:space="preserve"> PAGEREF _Toc466975289 \h </w:instrText>
        </w:r>
        <w:r>
          <w:rPr>
            <w:noProof/>
            <w:webHidden/>
          </w:rPr>
        </w:r>
      </w:ins>
      <w:r>
        <w:rPr>
          <w:noProof/>
          <w:webHidden/>
        </w:rPr>
        <w:fldChar w:fldCharType="separate"/>
      </w:r>
      <w:ins w:id="91" w:author="drmoore" w:date="2016-11-15T12:13:00Z">
        <w:r w:rsidR="00155DAD">
          <w:rPr>
            <w:noProof/>
            <w:webHidden/>
          </w:rPr>
          <w:t>14</w:t>
        </w:r>
      </w:ins>
      <w:ins w:id="92" w:author="drmoore" w:date="2016-11-15T12:12:00Z">
        <w:r>
          <w:rPr>
            <w:noProof/>
            <w:webHidden/>
          </w:rPr>
          <w:fldChar w:fldCharType="end"/>
        </w:r>
        <w:r w:rsidRPr="00A05AC2">
          <w:rPr>
            <w:rStyle w:val="Hyperlink"/>
            <w:noProof/>
          </w:rPr>
          <w:fldChar w:fldCharType="end"/>
        </w:r>
      </w:ins>
    </w:p>
    <w:p w:rsidR="00E82F0A" w:rsidRDefault="00E82F0A">
      <w:pPr>
        <w:pStyle w:val="TOC2"/>
        <w:rPr>
          <w:ins w:id="93" w:author="drmoore" w:date="2016-11-15T12:12:00Z"/>
          <w:rFonts w:asciiTheme="minorHAnsi" w:hAnsiTheme="minorHAnsi"/>
          <w:sz w:val="22"/>
        </w:rPr>
      </w:pPr>
      <w:ins w:id="94" w:author="drmoore" w:date="2016-11-15T12:12:00Z">
        <w:r w:rsidRPr="00A05AC2">
          <w:rPr>
            <w:rStyle w:val="Hyperlink"/>
          </w:rPr>
          <w:fldChar w:fldCharType="begin"/>
        </w:r>
        <w:r w:rsidRPr="00A05AC2">
          <w:rPr>
            <w:rStyle w:val="Hyperlink"/>
          </w:rPr>
          <w:instrText xml:space="preserve"> </w:instrText>
        </w:r>
        <w:r>
          <w:instrText>HYPERLINK \l "_Toc466975290"</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2.3</w:t>
        </w:r>
        <w:r>
          <w:rPr>
            <w:rFonts w:asciiTheme="minorHAnsi" w:hAnsiTheme="minorHAnsi"/>
            <w:sz w:val="22"/>
          </w:rPr>
          <w:tab/>
        </w:r>
        <w:r w:rsidRPr="00A05AC2">
          <w:rPr>
            <w:rStyle w:val="Hyperlink"/>
          </w:rPr>
          <w:t>Embedded Peripherals</w:t>
        </w:r>
        <w:r>
          <w:rPr>
            <w:webHidden/>
          </w:rPr>
          <w:tab/>
        </w:r>
        <w:r>
          <w:rPr>
            <w:webHidden/>
          </w:rPr>
          <w:fldChar w:fldCharType="begin"/>
        </w:r>
        <w:r>
          <w:rPr>
            <w:webHidden/>
          </w:rPr>
          <w:instrText xml:space="preserve"> PAGEREF _Toc466975290 \h </w:instrText>
        </w:r>
        <w:r>
          <w:rPr>
            <w:webHidden/>
          </w:rPr>
        </w:r>
      </w:ins>
      <w:r>
        <w:rPr>
          <w:webHidden/>
        </w:rPr>
        <w:fldChar w:fldCharType="separate"/>
      </w:r>
      <w:ins w:id="95" w:author="drmoore" w:date="2016-11-15T12:13:00Z">
        <w:r w:rsidR="00155DAD">
          <w:rPr>
            <w:webHidden/>
          </w:rPr>
          <w:t>15</w:t>
        </w:r>
      </w:ins>
      <w:ins w:id="96"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97" w:author="drmoore" w:date="2016-11-15T12:12:00Z"/>
          <w:rFonts w:asciiTheme="minorHAnsi" w:hAnsiTheme="minorHAnsi"/>
          <w:noProof/>
          <w:sz w:val="22"/>
        </w:rPr>
      </w:pPr>
      <w:ins w:id="9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"_Toc466975291"</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3: IODVS</w:t>
        </w:r>
        <w:r>
          <w:rPr>
            <w:noProof/>
            <w:webHidden/>
          </w:rPr>
          <w:tab/>
        </w:r>
        <w:r>
          <w:rPr>
            <w:noProof/>
            <w:webHidden/>
          </w:rPr>
          <w:fldChar w:fldCharType="begin"/>
        </w:r>
        <w:r>
          <w:rPr>
            <w:noProof/>
            <w:webHidden/>
          </w:rPr>
          <w:instrText xml:space="preserve"> PAGEREF _Toc466975291 \h </w:instrText>
        </w:r>
        <w:r>
          <w:rPr>
            <w:noProof/>
            <w:webHidden/>
          </w:rPr>
        </w:r>
      </w:ins>
      <w:r>
        <w:rPr>
          <w:noProof/>
          <w:webHidden/>
        </w:rPr>
        <w:fldChar w:fldCharType="separate"/>
      </w:r>
      <w:ins w:id="99" w:author="drmoore" w:date="2016-11-15T12:13:00Z">
        <w:r w:rsidR="00155DAD">
          <w:rPr>
            <w:noProof/>
            <w:webHidden/>
          </w:rPr>
          <w:t>16</w:t>
        </w:r>
      </w:ins>
      <w:ins w:id="100" w:author="drmoore" w:date="2016-11-15T12:12:00Z">
        <w:r>
          <w:rPr>
            <w:noProof/>
            <w:webHidden/>
          </w:rPr>
          <w:fldChar w:fldCharType="end"/>
        </w:r>
        <w:r w:rsidRPr="00A05AC2">
          <w:rPr>
            <w:rStyle w:val="Hyperlink"/>
            <w:noProof/>
          </w:rPr>
          <w:fldChar w:fldCharType="end"/>
        </w:r>
      </w:ins>
    </w:p>
    <w:p w:rsidR="00E82F0A" w:rsidRDefault="00E82F0A">
      <w:pPr>
        <w:pStyle w:val="TOC2"/>
        <w:rPr>
          <w:ins w:id="101" w:author="drmoore" w:date="2016-11-15T12:12:00Z"/>
          <w:rFonts w:asciiTheme="minorHAnsi" w:hAnsiTheme="minorHAnsi"/>
          <w:sz w:val="22"/>
        </w:rPr>
      </w:pPr>
      <w:ins w:id="102" w:author="drmoore" w:date="2016-11-15T12:12:00Z">
        <w:r w:rsidRPr="00A05AC2">
          <w:rPr>
            <w:rStyle w:val="Hyperlink"/>
          </w:rPr>
          <w:fldChar w:fldCharType="begin"/>
        </w:r>
        <w:r w:rsidRPr="00A05AC2">
          <w:rPr>
            <w:rStyle w:val="Hyperlink"/>
          </w:rPr>
          <w:instrText xml:space="preserve"> </w:instrText>
        </w:r>
        <w:r>
          <w:instrText>HYPERLINK \l "_Toc466975292"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3.1</w:t>
        </w:r>
        <w:r>
          <w:rPr>
            <w:rFonts w:asciiTheme="minorHAnsi" w:hAnsiTheme="minorHAnsi"/>
            <w:sz w:val="22"/>
          </w:rPr>
          <w:tab/>
        </w:r>
        <w:r w:rsidRPr="00A05AC2">
          <w:rPr>
            <w:rStyle w:val="Hyperlink"/>
          </w:rPr>
          <w:t>Introduction</w:t>
        </w:r>
        <w:r>
          <w:rPr>
            <w:webHidden/>
          </w:rPr>
          <w:tab/>
        </w:r>
        <w:r>
          <w:rPr>
            <w:webHidden/>
          </w:rPr>
          <w:fldChar w:fldCharType="begin"/>
        </w:r>
        <w:r>
          <w:rPr>
            <w:webHidden/>
          </w:rPr>
          <w:instrText xml:space="preserve"> PAGEREF _Toc466975292 \h </w:instrText>
        </w:r>
        <w:r>
          <w:rPr>
            <w:webHidden/>
          </w:rPr>
        </w:r>
      </w:ins>
      <w:r>
        <w:rPr>
          <w:webHidden/>
        </w:rPr>
        <w:fldChar w:fldCharType="separate"/>
      </w:r>
      <w:ins w:id="103" w:author="drmoore" w:date="2016-11-15T12:13:00Z">
        <w:r w:rsidR="00155DAD">
          <w:rPr>
            <w:webHidden/>
          </w:rPr>
          <w:t>16</w:t>
        </w:r>
      </w:ins>
      <w:ins w:id="104" w:author="drmoore" w:date="2016-11-15T12:12:00Z">
        <w:r>
          <w:rPr>
            <w:webHidden/>
          </w:rPr>
          <w:fldChar w:fldCharType="end"/>
        </w:r>
        <w:r w:rsidRPr="00A05AC2">
          <w:rPr>
            <w:rStyle w:val="Hyperlink"/>
          </w:rPr>
          <w:fldChar w:fldCharType="end"/>
        </w:r>
      </w:ins>
    </w:p>
    <w:p w:rsidR="00E82F0A" w:rsidRDefault="00E82F0A">
      <w:pPr>
        <w:pStyle w:val="TOC2"/>
        <w:rPr>
          <w:ins w:id="105" w:author="drmoore" w:date="2016-11-15T12:12:00Z"/>
          <w:rFonts w:asciiTheme="minorHAnsi" w:hAnsiTheme="minorHAnsi"/>
          <w:sz w:val="22"/>
        </w:rPr>
      </w:pPr>
      <w:ins w:id="106" w:author="drmoore" w:date="2016-11-15T12:12:00Z">
        <w:r w:rsidRPr="00A05AC2">
          <w:rPr>
            <w:rStyle w:val="Hyperlink"/>
          </w:rPr>
          <w:fldChar w:fldCharType="begin"/>
        </w:r>
        <w:r w:rsidRPr="00A05AC2">
          <w:rPr>
            <w:rStyle w:val="Hyperlink"/>
          </w:rPr>
          <w:instrText xml:space="preserve"> </w:instrText>
        </w:r>
        <w:r>
          <w:instrText>HYPERLINK \l "_Toc466975293"</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3.2</w:t>
        </w:r>
        <w:r>
          <w:rPr>
            <w:rFonts w:asciiTheme="minorHAnsi" w:hAnsiTheme="minorHAnsi"/>
            <w:sz w:val="22"/>
          </w:rPr>
          <w:tab/>
        </w:r>
        <w:r w:rsidRPr="00A05AC2">
          <w:rPr>
            <w:rStyle w:val="Hyperlink"/>
          </w:rPr>
          <w:t>Assumptions</w:t>
        </w:r>
        <w:r>
          <w:rPr>
            <w:webHidden/>
          </w:rPr>
          <w:tab/>
        </w:r>
        <w:r>
          <w:rPr>
            <w:webHidden/>
          </w:rPr>
          <w:fldChar w:fldCharType="begin"/>
        </w:r>
        <w:r>
          <w:rPr>
            <w:webHidden/>
          </w:rPr>
          <w:instrText xml:space="preserve"> PAGEREF _Toc466975293 \h </w:instrText>
        </w:r>
        <w:r>
          <w:rPr>
            <w:webHidden/>
          </w:rPr>
        </w:r>
      </w:ins>
      <w:r>
        <w:rPr>
          <w:webHidden/>
        </w:rPr>
        <w:fldChar w:fldCharType="separate"/>
      </w:r>
      <w:ins w:id="107" w:author="drmoore" w:date="2016-11-15T12:13:00Z">
        <w:r w:rsidR="00155DAD">
          <w:rPr>
            <w:webHidden/>
          </w:rPr>
          <w:t>21</w:t>
        </w:r>
      </w:ins>
      <w:ins w:id="108" w:author="drmoore" w:date="2016-11-15T12:12:00Z">
        <w:r>
          <w:rPr>
            <w:webHidden/>
          </w:rPr>
          <w:fldChar w:fldCharType="end"/>
        </w:r>
        <w:r w:rsidRPr="00A05AC2">
          <w:rPr>
            <w:rStyle w:val="Hyperlink"/>
          </w:rPr>
          <w:fldChar w:fldCharType="end"/>
        </w:r>
      </w:ins>
    </w:p>
    <w:p w:rsidR="00E82F0A" w:rsidRDefault="00E82F0A">
      <w:pPr>
        <w:pStyle w:val="TOC2"/>
        <w:rPr>
          <w:ins w:id="109" w:author="drmoore" w:date="2016-11-15T12:12:00Z"/>
          <w:rFonts w:asciiTheme="minorHAnsi" w:hAnsiTheme="minorHAnsi"/>
          <w:sz w:val="22"/>
        </w:rPr>
      </w:pPr>
      <w:ins w:id="110" w:author="drmoore" w:date="2016-11-15T12:12:00Z">
        <w:r w:rsidRPr="00A05AC2">
          <w:rPr>
            <w:rStyle w:val="Hyperlink"/>
          </w:rPr>
          <w:fldChar w:fldCharType="begin"/>
        </w:r>
        <w:r w:rsidRPr="00A05AC2">
          <w:rPr>
            <w:rStyle w:val="Hyperlink"/>
          </w:rPr>
          <w:instrText xml:space="preserve"> </w:instrText>
        </w:r>
        <w:r>
          <w:instrText>HYPERLINK \l "_Toc466975294"</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3.3</w:t>
        </w:r>
        <w:r>
          <w:rPr>
            <w:rFonts w:asciiTheme="minorHAnsi" w:hAnsiTheme="minorHAnsi"/>
            <w:sz w:val="22"/>
          </w:rPr>
          <w:tab/>
        </w:r>
        <w:r w:rsidRPr="00A05AC2">
          <w:rPr>
            <w:rStyle w:val="Hyperlink"/>
          </w:rPr>
          <w:t>Methods and Materials</w:t>
        </w:r>
        <w:r>
          <w:rPr>
            <w:webHidden/>
          </w:rPr>
          <w:tab/>
        </w:r>
        <w:r>
          <w:rPr>
            <w:webHidden/>
          </w:rPr>
          <w:fldChar w:fldCharType="begin"/>
        </w:r>
        <w:r>
          <w:rPr>
            <w:webHidden/>
          </w:rPr>
          <w:instrText xml:space="preserve"> PAGEREF _Toc466975294 \h </w:instrText>
        </w:r>
        <w:r>
          <w:rPr>
            <w:webHidden/>
          </w:rPr>
        </w:r>
      </w:ins>
      <w:r>
        <w:rPr>
          <w:webHidden/>
        </w:rPr>
        <w:fldChar w:fldCharType="separate"/>
      </w:r>
      <w:ins w:id="111" w:author="drmoore" w:date="2016-11-15T12:13:00Z">
        <w:r w:rsidR="00155DAD">
          <w:rPr>
            <w:webHidden/>
          </w:rPr>
          <w:t>23</w:t>
        </w:r>
      </w:ins>
      <w:ins w:id="112" w:author="drmoore" w:date="2016-11-15T12:12:00Z">
        <w:r>
          <w:rPr>
            <w:webHidden/>
          </w:rPr>
          <w:fldChar w:fldCharType="end"/>
        </w:r>
        <w:r w:rsidRPr="00A05AC2">
          <w:rPr>
            <w:rStyle w:val="Hyperlink"/>
          </w:rPr>
          <w:fldChar w:fldCharType="end"/>
        </w:r>
      </w:ins>
    </w:p>
    <w:p w:rsidR="00E82F0A" w:rsidRDefault="00E82F0A">
      <w:pPr>
        <w:pStyle w:val="TOC2"/>
        <w:rPr>
          <w:ins w:id="113" w:author="drmoore" w:date="2016-11-15T12:12:00Z"/>
          <w:rFonts w:asciiTheme="minorHAnsi" w:hAnsiTheme="minorHAnsi"/>
          <w:sz w:val="22"/>
        </w:rPr>
      </w:pPr>
      <w:ins w:id="114" w:author="drmoore" w:date="2016-11-15T12:12:00Z">
        <w:r w:rsidRPr="00A05AC2">
          <w:rPr>
            <w:rStyle w:val="Hyperlink"/>
          </w:rPr>
          <w:fldChar w:fldCharType="begin"/>
        </w:r>
        <w:r w:rsidRPr="00A05AC2">
          <w:rPr>
            <w:rStyle w:val="Hyperlink"/>
          </w:rPr>
          <w:instrText xml:space="preserve"> </w:instrText>
        </w:r>
        <w:r>
          <w:instrText>HYPERLINK \l "_Toc466975295"</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3.4</w:t>
        </w:r>
        <w:r>
          <w:rPr>
            <w:rFonts w:asciiTheme="minorHAnsi" w:hAnsiTheme="minorHAnsi"/>
            <w:sz w:val="22"/>
          </w:rPr>
          <w:tab/>
        </w:r>
        <w:r w:rsidRPr="00A05AC2">
          <w:rPr>
            <w:rStyle w:val="Hyperlink"/>
          </w:rPr>
          <w:t>Results</w:t>
        </w:r>
        <w:r>
          <w:rPr>
            <w:webHidden/>
          </w:rPr>
          <w:tab/>
        </w:r>
        <w:r>
          <w:rPr>
            <w:webHidden/>
          </w:rPr>
          <w:fldChar w:fldCharType="begin"/>
        </w:r>
        <w:r>
          <w:rPr>
            <w:webHidden/>
          </w:rPr>
          <w:instrText xml:space="preserve"> PAGEREF _Toc466975295 \h </w:instrText>
        </w:r>
        <w:r>
          <w:rPr>
            <w:webHidden/>
          </w:rPr>
        </w:r>
      </w:ins>
      <w:r>
        <w:rPr>
          <w:webHidden/>
        </w:rPr>
        <w:fldChar w:fldCharType="separate"/>
      </w:r>
      <w:ins w:id="115" w:author="drmoore" w:date="2016-11-15T12:13:00Z">
        <w:r w:rsidR="00155DAD">
          <w:rPr>
            <w:webHidden/>
          </w:rPr>
          <w:t>25</w:t>
        </w:r>
      </w:ins>
      <w:ins w:id="116"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117" w:author="drmoore" w:date="2016-11-15T12:12:00Z"/>
          <w:rFonts w:asciiTheme="minorHAnsi" w:hAnsiTheme="minorHAnsi" w:cstheme="minorBidi"/>
          <w:noProof/>
          <w:sz w:val="22"/>
        </w:rPr>
      </w:pPr>
      <w:ins w:id="11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"_Toc466975296"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3.4.1</w:t>
        </w:r>
        <w:r>
          <w:rPr>
            <w:rFonts w:asciiTheme="minorHAnsi" w:hAnsiTheme="minorHAnsi" w:cstheme="minorBidi"/>
            <w:noProof/>
            <w:sz w:val="22"/>
          </w:rPr>
          <w:tab/>
        </w:r>
        <w:r w:rsidRPr="00A05AC2">
          <w:rPr>
            <w:rStyle w:val="Hyperlink"/>
            <w:noProof/>
          </w:rPr>
          <w:t>Microchip MCP25AA512 EEPROM</w:t>
        </w:r>
        <w:r>
          <w:rPr>
            <w:noProof/>
            <w:webHidden/>
          </w:rPr>
          <w:tab/>
        </w:r>
        <w:r>
          <w:rPr>
            <w:noProof/>
            <w:webHidden/>
          </w:rPr>
          <w:fldChar w:fldCharType="begin"/>
        </w:r>
        <w:r>
          <w:rPr>
            <w:noProof/>
            <w:webHidden/>
          </w:rPr>
          <w:instrText xml:space="preserve"> PAGEREF _Toc466975296 \h </w:instrText>
        </w:r>
        <w:r>
          <w:rPr>
            <w:noProof/>
            <w:webHidden/>
          </w:rPr>
        </w:r>
      </w:ins>
      <w:r>
        <w:rPr>
          <w:noProof/>
          <w:webHidden/>
        </w:rPr>
        <w:fldChar w:fldCharType="separate"/>
      </w:r>
      <w:ins w:id="119" w:author="drmoore" w:date="2016-11-15T12:13:00Z">
        <w:r w:rsidR="00155DAD">
          <w:rPr>
            <w:noProof/>
            <w:webHidden/>
          </w:rPr>
          <w:t>25</w:t>
        </w:r>
      </w:ins>
      <w:ins w:id="120"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21" w:author="drmoore" w:date="2016-11-15T12:12:00Z"/>
          <w:rFonts w:asciiTheme="minorHAnsi" w:hAnsiTheme="minorHAnsi" w:cstheme="minorBidi"/>
          <w:noProof/>
          <w:sz w:val="22"/>
        </w:rPr>
      </w:pPr>
      <w:ins w:id="12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"_Toc466975297"</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3.4.2</w:t>
        </w:r>
        <w:r>
          <w:rPr>
            <w:rFonts w:asciiTheme="minorHAnsi" w:hAnsiTheme="minorHAnsi" w:cstheme="minorBidi"/>
            <w:noProof/>
            <w:sz w:val="22"/>
          </w:rPr>
          <w:tab/>
        </w:r>
        <w:r w:rsidRPr="00A05AC2">
          <w:rPr>
            <w:rStyle w:val="Hyperlink"/>
            <w:noProof/>
          </w:rPr>
          <w:t>Numonyx M25PX16 Serial Flash</w:t>
        </w:r>
        <w:r>
          <w:rPr>
            <w:noProof/>
            <w:webHidden/>
          </w:rPr>
          <w:tab/>
        </w:r>
        <w:r>
          <w:rPr>
            <w:noProof/>
            <w:webHidden/>
          </w:rPr>
          <w:fldChar w:fldCharType="begin"/>
        </w:r>
        <w:r>
          <w:rPr>
            <w:noProof/>
            <w:webHidden/>
          </w:rPr>
          <w:instrText xml:space="preserve"> PAGEREF _Toc466975297 \h </w:instrText>
        </w:r>
        <w:r>
          <w:rPr>
            <w:noProof/>
            <w:webHidden/>
          </w:rPr>
        </w:r>
      </w:ins>
      <w:r>
        <w:rPr>
          <w:noProof/>
          <w:webHidden/>
        </w:rPr>
        <w:fldChar w:fldCharType="separate"/>
      </w:r>
      <w:ins w:id="123" w:author="drmoore" w:date="2016-11-15T12:13:00Z">
        <w:r w:rsidR="00155DAD">
          <w:rPr>
            <w:noProof/>
            <w:webHidden/>
          </w:rPr>
          <w:t>30</w:t>
        </w:r>
      </w:ins>
      <w:ins w:id="124"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25" w:author="drmoore" w:date="2016-11-15T12:12:00Z"/>
          <w:rFonts w:asciiTheme="minorHAnsi" w:hAnsiTheme="minorHAnsi" w:cstheme="minorBidi"/>
          <w:noProof/>
          <w:sz w:val="22"/>
        </w:rPr>
      </w:pPr>
      <w:ins w:id="12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"_Toc466975298"</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3.4.3</w:t>
        </w:r>
        <w:r>
          <w:rPr>
            <w:rFonts w:asciiTheme="minorHAnsi" w:hAnsiTheme="minorHAnsi" w:cstheme="minorBidi"/>
            <w:noProof/>
            <w:sz w:val="22"/>
          </w:rPr>
          <w:tab/>
        </w:r>
        <w:r w:rsidRPr="00A05AC2">
          <w:rPr>
            <w:rStyle w:val="Hyperlink"/>
            <w:noProof/>
          </w:rPr>
          <w:t>Micro-SD Memory Card</w:t>
        </w:r>
        <w:r>
          <w:rPr>
            <w:noProof/>
            <w:webHidden/>
          </w:rPr>
          <w:tab/>
        </w:r>
        <w:r>
          <w:rPr>
            <w:noProof/>
            <w:webHidden/>
          </w:rPr>
          <w:fldChar w:fldCharType="begin"/>
        </w:r>
        <w:r>
          <w:rPr>
            <w:noProof/>
            <w:webHidden/>
          </w:rPr>
          <w:instrText xml:space="preserve"> PAGEREF _Toc466975298 \h </w:instrText>
        </w:r>
        <w:r>
          <w:rPr>
            <w:noProof/>
            <w:webHidden/>
          </w:rPr>
        </w:r>
      </w:ins>
      <w:r>
        <w:rPr>
          <w:noProof/>
          <w:webHidden/>
        </w:rPr>
        <w:fldChar w:fldCharType="separate"/>
      </w:r>
      <w:ins w:id="127" w:author="drmoore" w:date="2016-11-15T12:13:00Z">
        <w:r w:rsidR="00155DAD">
          <w:rPr>
            <w:noProof/>
            <w:webHidden/>
          </w:rPr>
          <w:t>34</w:t>
        </w:r>
      </w:ins>
      <w:ins w:id="12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29" w:author="drmoore" w:date="2016-11-15T12:12:00Z"/>
          <w:rFonts w:asciiTheme="minorHAnsi" w:hAnsiTheme="minorHAnsi" w:cstheme="minorBidi"/>
          <w:noProof/>
          <w:sz w:val="22"/>
        </w:rPr>
      </w:pPr>
      <w:ins w:id="13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"_Toc466975299"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3.4.4</w:t>
        </w:r>
        <w:r>
          <w:rPr>
            <w:rFonts w:asciiTheme="minorHAnsi" w:hAnsiTheme="minorHAnsi" w:cstheme="minorBidi"/>
            <w:noProof/>
            <w:sz w:val="22"/>
          </w:rPr>
          <w:tab/>
        </w:r>
        <w:r w:rsidRPr="00A05AC2">
          <w:rPr>
            <w:rStyle w:val="Hyperlink"/>
            <w:noProof/>
          </w:rPr>
          <w:t>Honeywell HIH6130 Temperature / Humidity Sensor</w:t>
        </w:r>
        <w:r>
          <w:rPr>
            <w:noProof/>
            <w:webHidden/>
          </w:rPr>
          <w:tab/>
        </w:r>
        <w:r>
          <w:rPr>
            <w:noProof/>
            <w:webHidden/>
          </w:rPr>
          <w:fldChar w:fldCharType="begin"/>
        </w:r>
        <w:r>
          <w:rPr>
            <w:noProof/>
            <w:webHidden/>
          </w:rPr>
          <w:instrText xml:space="preserve"> PAGEREF _Toc466975299 \h </w:instrText>
        </w:r>
        <w:r>
          <w:rPr>
            <w:noProof/>
            <w:webHidden/>
          </w:rPr>
        </w:r>
      </w:ins>
      <w:r>
        <w:rPr>
          <w:noProof/>
          <w:webHidden/>
        </w:rPr>
        <w:fldChar w:fldCharType="separate"/>
      </w:r>
      <w:ins w:id="131" w:author="drmoore" w:date="2016-11-15T12:13:00Z">
        <w:r w:rsidR="00155DAD">
          <w:rPr>
            <w:noProof/>
            <w:webHidden/>
          </w:rPr>
          <w:t>44</w:t>
        </w:r>
      </w:ins>
      <w:ins w:id="132" w:author="drmoore" w:date="2016-11-15T12:12:00Z">
        <w:r>
          <w:rPr>
            <w:noProof/>
            <w:webHidden/>
          </w:rPr>
          <w:fldChar w:fldCharType="end"/>
        </w:r>
        <w:r w:rsidRPr="00A05AC2">
          <w:rPr>
            <w:rStyle w:val="Hyperlink"/>
            <w:noProof/>
          </w:rPr>
          <w:fldChar w:fldCharType="end"/>
        </w:r>
      </w:ins>
    </w:p>
    <w:p w:rsidR="00E82F0A" w:rsidRDefault="00E82F0A">
      <w:pPr>
        <w:pStyle w:val="TOC2"/>
        <w:rPr>
          <w:ins w:id="133" w:author="drmoore" w:date="2016-11-15T12:12:00Z"/>
          <w:rFonts w:asciiTheme="minorHAnsi" w:hAnsiTheme="minorHAnsi"/>
          <w:sz w:val="22"/>
        </w:rPr>
      </w:pPr>
      <w:ins w:id="134" w:author="drmoore" w:date="2016-11-15T12:12:00Z">
        <w:r w:rsidRPr="00A05AC2">
          <w:rPr>
            <w:rStyle w:val="Hyperlink"/>
          </w:rPr>
          <w:fldChar w:fldCharType="begin"/>
        </w:r>
        <w:r w:rsidRPr="00A05AC2">
          <w:rPr>
            <w:rStyle w:val="Hyperlink"/>
          </w:rPr>
          <w:instrText xml:space="preserve"> </w:instrText>
        </w:r>
        <w:r>
          <w:instrText>HYPERLINK \l "_Toc466975300"</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3.5</w:t>
        </w:r>
        <w:r>
          <w:rPr>
            <w:rFonts w:asciiTheme="minorHAnsi" w:hAnsiTheme="minorHAnsi"/>
            <w:sz w:val="22"/>
          </w:rPr>
          <w:tab/>
        </w:r>
        <w:r w:rsidRPr="00A05AC2">
          <w:rPr>
            <w:rStyle w:val="Hyperlink"/>
          </w:rPr>
          <w:t>Conclusion</w:t>
        </w:r>
        <w:r>
          <w:rPr>
            <w:webHidden/>
          </w:rPr>
          <w:tab/>
        </w:r>
        <w:r>
          <w:rPr>
            <w:webHidden/>
          </w:rPr>
          <w:fldChar w:fldCharType="begin"/>
        </w:r>
        <w:r>
          <w:rPr>
            <w:webHidden/>
          </w:rPr>
          <w:instrText xml:space="preserve"> PAGEREF _Toc466975300 \h </w:instrText>
        </w:r>
        <w:r>
          <w:rPr>
            <w:webHidden/>
          </w:rPr>
        </w:r>
      </w:ins>
      <w:r>
        <w:rPr>
          <w:webHidden/>
        </w:rPr>
        <w:fldChar w:fldCharType="separate"/>
      </w:r>
      <w:ins w:id="135" w:author="drmoore" w:date="2016-11-15T12:13:00Z">
        <w:r w:rsidR="00155DAD">
          <w:rPr>
            <w:webHidden/>
          </w:rPr>
          <w:t>47</w:t>
        </w:r>
      </w:ins>
      <w:ins w:id="136"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137" w:author="drmoore" w:date="2016-11-15T12:12:00Z"/>
          <w:rFonts w:asciiTheme="minorHAnsi" w:hAnsiTheme="minorHAnsi"/>
          <w:noProof/>
          <w:sz w:val="22"/>
        </w:rPr>
      </w:pPr>
      <w:ins w:id="13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"_Toc466975301"</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4: PRIME</w:t>
        </w:r>
        <w:r>
          <w:rPr>
            <w:noProof/>
            <w:webHidden/>
          </w:rPr>
          <w:tab/>
        </w:r>
        <w:r>
          <w:rPr>
            <w:noProof/>
            <w:webHidden/>
          </w:rPr>
          <w:fldChar w:fldCharType="begin"/>
        </w:r>
        <w:r>
          <w:rPr>
            <w:noProof/>
            <w:webHidden/>
          </w:rPr>
          <w:instrText xml:space="preserve"> PAGEREF _Toc466975301 \h </w:instrText>
        </w:r>
        <w:r>
          <w:rPr>
            <w:noProof/>
            <w:webHidden/>
          </w:rPr>
        </w:r>
      </w:ins>
      <w:r>
        <w:rPr>
          <w:noProof/>
          <w:webHidden/>
        </w:rPr>
        <w:fldChar w:fldCharType="separate"/>
      </w:r>
      <w:ins w:id="139" w:author="drmoore" w:date="2016-11-15T12:13:00Z">
        <w:r w:rsidR="00155DAD">
          <w:rPr>
            <w:noProof/>
            <w:webHidden/>
          </w:rPr>
          <w:t>49</w:t>
        </w:r>
      </w:ins>
      <w:ins w:id="140" w:author="drmoore" w:date="2016-11-15T12:12:00Z">
        <w:r>
          <w:rPr>
            <w:noProof/>
            <w:webHidden/>
          </w:rPr>
          <w:fldChar w:fldCharType="end"/>
        </w:r>
        <w:r w:rsidRPr="00A05AC2">
          <w:rPr>
            <w:rStyle w:val="Hyperlink"/>
            <w:noProof/>
          </w:rPr>
          <w:fldChar w:fldCharType="end"/>
        </w:r>
      </w:ins>
    </w:p>
    <w:p w:rsidR="00E82F0A" w:rsidRDefault="00E82F0A">
      <w:pPr>
        <w:pStyle w:val="TOC2"/>
        <w:rPr>
          <w:ins w:id="141" w:author="drmoore" w:date="2016-11-15T12:12:00Z"/>
          <w:rFonts w:asciiTheme="minorHAnsi" w:hAnsiTheme="minorHAnsi"/>
          <w:sz w:val="22"/>
        </w:rPr>
      </w:pPr>
      <w:ins w:id="142" w:author="drmoore" w:date="2016-11-15T12:12:00Z">
        <w:r w:rsidRPr="00A05AC2">
          <w:rPr>
            <w:rStyle w:val="Hyperlink"/>
          </w:rPr>
          <w:fldChar w:fldCharType="begin"/>
        </w:r>
        <w:r w:rsidRPr="00A05AC2">
          <w:rPr>
            <w:rStyle w:val="Hyperlink"/>
          </w:rPr>
          <w:instrText xml:space="preserve"> </w:instrText>
        </w:r>
        <w:r>
          <w:instrText>HYPERLINK \l "_Toc466975302"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4.1</w:t>
        </w:r>
        <w:r>
          <w:rPr>
            <w:rFonts w:asciiTheme="minorHAnsi" w:hAnsiTheme="minorHAnsi"/>
            <w:sz w:val="22"/>
          </w:rPr>
          <w:tab/>
        </w:r>
        <w:r w:rsidRPr="00A05AC2">
          <w:rPr>
            <w:rStyle w:val="Hyperlink"/>
          </w:rPr>
          <w:t>Introduction</w:t>
        </w:r>
        <w:r>
          <w:rPr>
            <w:webHidden/>
          </w:rPr>
          <w:tab/>
        </w:r>
        <w:r>
          <w:rPr>
            <w:webHidden/>
          </w:rPr>
          <w:fldChar w:fldCharType="begin"/>
        </w:r>
        <w:r>
          <w:rPr>
            <w:webHidden/>
          </w:rPr>
          <w:instrText xml:space="preserve"> PAGEREF _Toc466975302 \h </w:instrText>
        </w:r>
        <w:r>
          <w:rPr>
            <w:webHidden/>
          </w:rPr>
        </w:r>
      </w:ins>
      <w:r>
        <w:rPr>
          <w:webHidden/>
        </w:rPr>
        <w:fldChar w:fldCharType="separate"/>
      </w:r>
      <w:ins w:id="143" w:author="drmoore" w:date="2016-11-15T12:13:00Z">
        <w:r w:rsidR="00155DAD">
          <w:rPr>
            <w:webHidden/>
          </w:rPr>
          <w:t>49</w:t>
        </w:r>
      </w:ins>
      <w:ins w:id="144" w:author="drmoore" w:date="2016-11-15T12:12:00Z">
        <w:r>
          <w:rPr>
            <w:webHidden/>
          </w:rPr>
          <w:fldChar w:fldCharType="end"/>
        </w:r>
        <w:r w:rsidRPr="00A05AC2">
          <w:rPr>
            <w:rStyle w:val="Hyperlink"/>
          </w:rPr>
          <w:fldChar w:fldCharType="end"/>
        </w:r>
      </w:ins>
    </w:p>
    <w:p w:rsidR="00E82F0A" w:rsidRDefault="00E82F0A">
      <w:pPr>
        <w:pStyle w:val="TOC2"/>
        <w:rPr>
          <w:ins w:id="145" w:author="drmoore" w:date="2016-11-15T12:12:00Z"/>
          <w:rFonts w:asciiTheme="minorHAnsi" w:hAnsiTheme="minorHAnsi"/>
          <w:sz w:val="22"/>
        </w:rPr>
      </w:pPr>
      <w:ins w:id="146" w:author="drmoore" w:date="2016-11-15T12:12:00Z">
        <w:r w:rsidRPr="00A05AC2">
          <w:rPr>
            <w:rStyle w:val="Hyperlink"/>
          </w:rPr>
          <w:lastRenderedPageBreak/>
          <w:fldChar w:fldCharType="begin"/>
        </w:r>
        <w:r w:rsidRPr="00A05AC2">
          <w:rPr>
            <w:rStyle w:val="Hyperlink"/>
          </w:rPr>
          <w:instrText xml:space="preserve"> </w:instrText>
        </w:r>
        <w:r>
          <w:instrText>HYPERLINK \l "_Toc466975303"</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4.2</w:t>
        </w:r>
        <w:r>
          <w:rPr>
            <w:rFonts w:asciiTheme="minorHAnsi" w:hAnsiTheme="minorHAnsi"/>
            <w:sz w:val="22"/>
          </w:rPr>
          <w:tab/>
        </w:r>
        <w:r w:rsidRPr="00A05AC2">
          <w:rPr>
            <w:rStyle w:val="Hyperlink"/>
          </w:rPr>
          <w:t>Adjustable Step-Down Module (ASDM-300F)</w:t>
        </w:r>
        <w:r>
          <w:rPr>
            <w:webHidden/>
          </w:rPr>
          <w:tab/>
        </w:r>
        <w:r>
          <w:rPr>
            <w:webHidden/>
          </w:rPr>
          <w:fldChar w:fldCharType="begin"/>
        </w:r>
        <w:r>
          <w:rPr>
            <w:webHidden/>
          </w:rPr>
          <w:instrText xml:space="preserve"> PAGEREF _Toc466975303 \h </w:instrText>
        </w:r>
        <w:r>
          <w:rPr>
            <w:webHidden/>
          </w:rPr>
        </w:r>
      </w:ins>
      <w:r>
        <w:rPr>
          <w:webHidden/>
        </w:rPr>
        <w:fldChar w:fldCharType="separate"/>
      </w:r>
      <w:ins w:id="147" w:author="drmoore" w:date="2016-11-15T12:13:00Z">
        <w:r w:rsidR="00155DAD">
          <w:rPr>
            <w:webHidden/>
          </w:rPr>
          <w:t>50</w:t>
        </w:r>
      </w:ins>
      <w:ins w:id="148" w:author="drmoore" w:date="2016-11-15T12:12:00Z">
        <w:r>
          <w:rPr>
            <w:webHidden/>
          </w:rPr>
          <w:fldChar w:fldCharType="end"/>
        </w:r>
        <w:r w:rsidRPr="00A05AC2">
          <w:rPr>
            <w:rStyle w:val="Hyperlink"/>
          </w:rPr>
          <w:fldChar w:fldCharType="end"/>
        </w:r>
      </w:ins>
    </w:p>
    <w:p w:rsidR="00E82F0A" w:rsidRDefault="00E82F0A">
      <w:pPr>
        <w:pStyle w:val="TOC2"/>
        <w:rPr>
          <w:ins w:id="149" w:author="drmoore" w:date="2016-11-15T12:12:00Z"/>
          <w:rFonts w:asciiTheme="minorHAnsi" w:hAnsiTheme="minorHAnsi"/>
          <w:sz w:val="22"/>
        </w:rPr>
      </w:pPr>
      <w:ins w:id="150" w:author="drmoore" w:date="2016-11-15T12:12:00Z">
        <w:r w:rsidRPr="00A05AC2">
          <w:rPr>
            <w:rStyle w:val="Hyperlink"/>
          </w:rPr>
          <w:fldChar w:fldCharType="begin"/>
        </w:r>
        <w:r w:rsidRPr="00A05AC2">
          <w:rPr>
            <w:rStyle w:val="Hyperlink"/>
          </w:rPr>
          <w:instrText xml:space="preserve"> </w:instrText>
        </w:r>
        <w:r>
          <w:instrText>HYPERLINK \l "_Toc466975304"</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4.3</w:t>
        </w:r>
        <w:r>
          <w:rPr>
            <w:rFonts w:asciiTheme="minorHAnsi" w:hAnsiTheme="minorHAnsi"/>
            <w:sz w:val="22"/>
          </w:rPr>
          <w:tab/>
        </w:r>
        <w:r w:rsidRPr="00A05AC2">
          <w:rPr>
            <w:rStyle w:val="Hyperlink"/>
          </w:rPr>
          <w:t>Peripheral Power Switch (PPS-330D)</w:t>
        </w:r>
        <w:r>
          <w:rPr>
            <w:webHidden/>
          </w:rPr>
          <w:tab/>
        </w:r>
        <w:r>
          <w:rPr>
            <w:webHidden/>
          </w:rPr>
          <w:fldChar w:fldCharType="begin"/>
        </w:r>
        <w:r>
          <w:rPr>
            <w:webHidden/>
          </w:rPr>
          <w:instrText xml:space="preserve"> PAGEREF _Toc466975304 \h </w:instrText>
        </w:r>
        <w:r>
          <w:rPr>
            <w:webHidden/>
          </w:rPr>
        </w:r>
      </w:ins>
      <w:r>
        <w:rPr>
          <w:webHidden/>
        </w:rPr>
        <w:fldChar w:fldCharType="separate"/>
      </w:r>
      <w:ins w:id="151" w:author="drmoore" w:date="2016-11-15T12:13:00Z">
        <w:r w:rsidR="00155DAD">
          <w:rPr>
            <w:webHidden/>
          </w:rPr>
          <w:t>56</w:t>
        </w:r>
      </w:ins>
      <w:ins w:id="152" w:author="drmoore" w:date="2016-11-15T12:12:00Z">
        <w:r>
          <w:rPr>
            <w:webHidden/>
          </w:rPr>
          <w:fldChar w:fldCharType="end"/>
        </w:r>
        <w:r w:rsidRPr="00A05AC2">
          <w:rPr>
            <w:rStyle w:val="Hyperlink"/>
          </w:rPr>
          <w:fldChar w:fldCharType="end"/>
        </w:r>
      </w:ins>
    </w:p>
    <w:p w:rsidR="00E82F0A" w:rsidRDefault="00E82F0A">
      <w:pPr>
        <w:pStyle w:val="TOC2"/>
        <w:rPr>
          <w:ins w:id="153" w:author="drmoore" w:date="2016-11-15T12:12:00Z"/>
          <w:rFonts w:asciiTheme="minorHAnsi" w:hAnsiTheme="minorHAnsi"/>
          <w:sz w:val="22"/>
        </w:rPr>
      </w:pPr>
      <w:ins w:id="154" w:author="drmoore" w:date="2016-11-15T12:12:00Z">
        <w:r w:rsidRPr="00A05AC2">
          <w:rPr>
            <w:rStyle w:val="Hyperlink"/>
          </w:rPr>
          <w:fldChar w:fldCharType="begin"/>
        </w:r>
        <w:r w:rsidRPr="00A05AC2">
          <w:rPr>
            <w:rStyle w:val="Hyperlink"/>
          </w:rPr>
          <w:instrText xml:space="preserve"> </w:instrText>
        </w:r>
        <w:r>
          <w:instrText>HYPERLINK \l "_Toc466975305"</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4.4</w:t>
        </w:r>
        <w:r>
          <w:rPr>
            <w:rFonts w:asciiTheme="minorHAnsi" w:hAnsiTheme="minorHAnsi"/>
            <w:sz w:val="22"/>
          </w:rPr>
          <w:tab/>
        </w:r>
        <w:r w:rsidRPr="00A05AC2">
          <w:rPr>
            <w:rStyle w:val="Hyperlink"/>
          </w:rPr>
          <w:t>Programmable Load Regulator (PLR-5010D)</w:t>
        </w:r>
        <w:r>
          <w:rPr>
            <w:webHidden/>
          </w:rPr>
          <w:tab/>
        </w:r>
        <w:r>
          <w:rPr>
            <w:webHidden/>
          </w:rPr>
          <w:fldChar w:fldCharType="begin"/>
        </w:r>
        <w:r>
          <w:rPr>
            <w:webHidden/>
          </w:rPr>
          <w:instrText xml:space="preserve"> PAGEREF _Toc466975305 \h </w:instrText>
        </w:r>
        <w:r>
          <w:rPr>
            <w:webHidden/>
          </w:rPr>
        </w:r>
      </w:ins>
      <w:r>
        <w:rPr>
          <w:webHidden/>
        </w:rPr>
        <w:fldChar w:fldCharType="separate"/>
      </w:r>
      <w:ins w:id="155" w:author="drmoore" w:date="2016-11-15T12:13:00Z">
        <w:r w:rsidR="00155DAD">
          <w:rPr>
            <w:webHidden/>
          </w:rPr>
          <w:t>58</w:t>
        </w:r>
      </w:ins>
      <w:ins w:id="156" w:author="drmoore" w:date="2016-11-15T12:12:00Z">
        <w:r>
          <w:rPr>
            <w:webHidden/>
          </w:rPr>
          <w:fldChar w:fldCharType="end"/>
        </w:r>
        <w:r w:rsidRPr="00A05AC2">
          <w:rPr>
            <w:rStyle w:val="Hyperlink"/>
          </w:rPr>
          <w:fldChar w:fldCharType="end"/>
        </w:r>
      </w:ins>
    </w:p>
    <w:p w:rsidR="00E82F0A" w:rsidRDefault="00E82F0A">
      <w:pPr>
        <w:pStyle w:val="TOC2"/>
        <w:rPr>
          <w:ins w:id="157" w:author="drmoore" w:date="2016-11-15T12:12:00Z"/>
          <w:rFonts w:asciiTheme="minorHAnsi" w:hAnsiTheme="minorHAnsi"/>
          <w:sz w:val="22"/>
        </w:rPr>
      </w:pPr>
      <w:ins w:id="158" w:author="drmoore" w:date="2016-11-15T12:12:00Z">
        <w:r w:rsidRPr="00A05AC2">
          <w:rPr>
            <w:rStyle w:val="Hyperlink"/>
          </w:rPr>
          <w:fldChar w:fldCharType="begin"/>
        </w:r>
        <w:r w:rsidRPr="00A05AC2">
          <w:rPr>
            <w:rStyle w:val="Hyperlink"/>
          </w:rPr>
          <w:instrText xml:space="preserve"> </w:instrText>
        </w:r>
        <w:r>
          <w:instrText>HYPERLINK \l "_Toc466975306"</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4.5</w:t>
        </w:r>
        <w:r>
          <w:rPr>
            <w:rFonts w:asciiTheme="minorHAnsi" w:hAnsiTheme="minorHAnsi"/>
            <w:sz w:val="22"/>
          </w:rPr>
          <w:tab/>
        </w:r>
        <w:r w:rsidRPr="00A05AC2">
          <w:rPr>
            <w:rStyle w:val="Hyperlink"/>
          </w:rPr>
          <w:t>Discovery Expansion Board (DEB429A)</w:t>
        </w:r>
        <w:r>
          <w:rPr>
            <w:webHidden/>
          </w:rPr>
          <w:tab/>
        </w:r>
        <w:r>
          <w:rPr>
            <w:webHidden/>
          </w:rPr>
          <w:fldChar w:fldCharType="begin"/>
        </w:r>
        <w:r>
          <w:rPr>
            <w:webHidden/>
          </w:rPr>
          <w:instrText xml:space="preserve"> PAGEREF _Toc466975306 \h </w:instrText>
        </w:r>
        <w:r>
          <w:rPr>
            <w:webHidden/>
          </w:rPr>
        </w:r>
      </w:ins>
      <w:r>
        <w:rPr>
          <w:webHidden/>
        </w:rPr>
        <w:fldChar w:fldCharType="separate"/>
      </w:r>
      <w:ins w:id="159" w:author="drmoore" w:date="2016-11-15T12:13:00Z">
        <w:r w:rsidR="00155DAD">
          <w:rPr>
            <w:webHidden/>
          </w:rPr>
          <w:t>62</w:t>
        </w:r>
      </w:ins>
      <w:ins w:id="160"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161" w:author="drmoore" w:date="2016-11-15T12:12:00Z"/>
          <w:rFonts w:asciiTheme="minorHAnsi" w:hAnsiTheme="minorHAnsi" w:cstheme="minorBidi"/>
          <w:noProof/>
          <w:sz w:val="22"/>
        </w:rPr>
      </w:pPr>
      <w:ins w:id="16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"_Toc466975307"</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4.5.1</w:t>
        </w:r>
        <w:r>
          <w:rPr>
            <w:rFonts w:asciiTheme="minorHAnsi" w:hAnsiTheme="minorHAnsi" w:cstheme="minorBidi"/>
            <w:noProof/>
            <w:sz w:val="22"/>
          </w:rPr>
          <w:tab/>
        </w:r>
        <w:r w:rsidRPr="00A05AC2">
          <w:rPr>
            <w:rStyle w:val="Hyperlink"/>
            <w:noProof/>
          </w:rPr>
          <w:t>System Architecture</w:t>
        </w:r>
        <w:r>
          <w:rPr>
            <w:noProof/>
            <w:webHidden/>
          </w:rPr>
          <w:tab/>
        </w:r>
        <w:r>
          <w:rPr>
            <w:noProof/>
            <w:webHidden/>
          </w:rPr>
          <w:fldChar w:fldCharType="begin"/>
        </w:r>
        <w:r>
          <w:rPr>
            <w:noProof/>
            <w:webHidden/>
          </w:rPr>
          <w:instrText xml:space="preserve"> PAGEREF _Toc466975307 \h </w:instrText>
        </w:r>
        <w:r>
          <w:rPr>
            <w:noProof/>
            <w:webHidden/>
          </w:rPr>
        </w:r>
      </w:ins>
      <w:r>
        <w:rPr>
          <w:noProof/>
          <w:webHidden/>
        </w:rPr>
        <w:fldChar w:fldCharType="separate"/>
      </w:r>
      <w:ins w:id="163" w:author="drmoore" w:date="2016-11-15T12:13:00Z">
        <w:r w:rsidR="00155DAD">
          <w:rPr>
            <w:noProof/>
            <w:webHidden/>
          </w:rPr>
          <w:t>64</w:t>
        </w:r>
      </w:ins>
      <w:ins w:id="164"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65" w:author="drmoore" w:date="2016-11-15T12:12:00Z"/>
          <w:rFonts w:asciiTheme="minorHAnsi" w:hAnsiTheme="minorHAnsi" w:cstheme="minorBidi"/>
          <w:noProof/>
          <w:sz w:val="22"/>
        </w:rPr>
      </w:pPr>
      <w:ins w:id="16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"_Toc466975308"</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4.5.2</w:t>
        </w:r>
        <w:r>
          <w:rPr>
            <w:rFonts w:asciiTheme="minorHAnsi" w:hAnsiTheme="minorHAnsi" w:cstheme="minorBidi"/>
            <w:noProof/>
            <w:sz w:val="22"/>
          </w:rPr>
          <w:tab/>
        </w:r>
        <w:r w:rsidRPr="00A05AC2">
          <w:rPr>
            <w:rStyle w:val="Hyperlink"/>
            <w:noProof/>
          </w:rPr>
          <w:t>Analog Design</w:t>
        </w:r>
        <w:r>
          <w:rPr>
            <w:noProof/>
            <w:webHidden/>
          </w:rPr>
          <w:tab/>
        </w:r>
        <w:r>
          <w:rPr>
            <w:noProof/>
            <w:webHidden/>
          </w:rPr>
          <w:fldChar w:fldCharType="begin"/>
        </w:r>
        <w:r>
          <w:rPr>
            <w:noProof/>
            <w:webHidden/>
          </w:rPr>
          <w:instrText xml:space="preserve"> PAGEREF _Toc466975308 \h </w:instrText>
        </w:r>
        <w:r>
          <w:rPr>
            <w:noProof/>
            <w:webHidden/>
          </w:rPr>
        </w:r>
      </w:ins>
      <w:r>
        <w:rPr>
          <w:noProof/>
          <w:webHidden/>
        </w:rPr>
        <w:fldChar w:fldCharType="separate"/>
      </w:r>
      <w:ins w:id="167" w:author="drmoore" w:date="2016-11-15T12:13:00Z">
        <w:r w:rsidR="00155DAD">
          <w:rPr>
            <w:noProof/>
            <w:webHidden/>
          </w:rPr>
          <w:t>65</w:t>
        </w:r>
      </w:ins>
      <w:ins w:id="16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69" w:author="drmoore" w:date="2016-11-15T12:12:00Z"/>
          <w:rFonts w:asciiTheme="minorHAnsi" w:hAnsiTheme="minorHAnsi" w:cstheme="minorBidi"/>
          <w:noProof/>
          <w:sz w:val="22"/>
        </w:rPr>
      </w:pPr>
      <w:ins w:id="17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"_Toc466975309"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4.5.3</w:t>
        </w:r>
        <w:r>
          <w:rPr>
            <w:rFonts w:asciiTheme="minorHAnsi" w:hAnsiTheme="minorHAnsi" w:cstheme="minorBidi"/>
            <w:noProof/>
            <w:sz w:val="22"/>
          </w:rPr>
          <w:tab/>
        </w:r>
        <w:r w:rsidRPr="00A05AC2">
          <w:rPr>
            <w:rStyle w:val="Hyperlink"/>
            <w:noProof/>
          </w:rPr>
          <w:t>Digital Design</w:t>
        </w:r>
        <w:r>
          <w:rPr>
            <w:noProof/>
            <w:webHidden/>
          </w:rPr>
          <w:tab/>
        </w:r>
        <w:r>
          <w:rPr>
            <w:noProof/>
            <w:webHidden/>
          </w:rPr>
          <w:fldChar w:fldCharType="begin"/>
        </w:r>
        <w:r>
          <w:rPr>
            <w:noProof/>
            <w:webHidden/>
          </w:rPr>
          <w:instrText xml:space="preserve"> PAGEREF _Toc466975309 \h </w:instrText>
        </w:r>
        <w:r>
          <w:rPr>
            <w:noProof/>
            <w:webHidden/>
          </w:rPr>
        </w:r>
      </w:ins>
      <w:r>
        <w:rPr>
          <w:noProof/>
          <w:webHidden/>
        </w:rPr>
        <w:fldChar w:fldCharType="separate"/>
      </w:r>
      <w:ins w:id="171" w:author="drmoore" w:date="2016-11-15T12:13:00Z">
        <w:r w:rsidR="00155DAD">
          <w:rPr>
            <w:noProof/>
            <w:webHidden/>
          </w:rPr>
          <w:t>70</w:t>
        </w:r>
      </w:ins>
      <w:ins w:id="172"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73" w:author="drmoore" w:date="2016-11-15T12:12:00Z"/>
          <w:rFonts w:asciiTheme="minorHAnsi" w:hAnsiTheme="minorHAnsi" w:cstheme="minorBidi"/>
          <w:noProof/>
          <w:sz w:val="22"/>
        </w:rPr>
      </w:pPr>
      <w:ins w:id="17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"_Toc466975310"</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4.5.4</w:t>
        </w:r>
        <w:r>
          <w:rPr>
            <w:rFonts w:asciiTheme="minorHAnsi" w:hAnsiTheme="minorHAnsi" w:cstheme="minorBidi"/>
            <w:noProof/>
            <w:sz w:val="22"/>
          </w:rPr>
          <w:tab/>
        </w:r>
        <w:r w:rsidRPr="00A05AC2">
          <w:rPr>
            <w:rStyle w:val="Hyperlink"/>
            <w:noProof/>
          </w:rPr>
          <w:t>Results</w:t>
        </w:r>
        <w:r>
          <w:rPr>
            <w:noProof/>
            <w:webHidden/>
          </w:rPr>
          <w:tab/>
        </w:r>
        <w:r>
          <w:rPr>
            <w:noProof/>
            <w:webHidden/>
          </w:rPr>
          <w:fldChar w:fldCharType="begin"/>
        </w:r>
        <w:r>
          <w:rPr>
            <w:noProof/>
            <w:webHidden/>
          </w:rPr>
          <w:instrText xml:space="preserve"> PAGEREF _Toc466975310 \h </w:instrText>
        </w:r>
        <w:r>
          <w:rPr>
            <w:noProof/>
            <w:webHidden/>
          </w:rPr>
        </w:r>
      </w:ins>
      <w:r>
        <w:rPr>
          <w:noProof/>
          <w:webHidden/>
        </w:rPr>
        <w:fldChar w:fldCharType="separate"/>
      </w:r>
      <w:ins w:id="175" w:author="drmoore" w:date="2016-11-15T12:13:00Z">
        <w:r w:rsidR="00155DAD">
          <w:rPr>
            <w:noProof/>
            <w:webHidden/>
          </w:rPr>
          <w:t>76</w:t>
        </w:r>
      </w:ins>
      <w:ins w:id="176"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177" w:author="drmoore" w:date="2016-11-15T12:12:00Z"/>
          <w:rFonts w:asciiTheme="minorHAnsi" w:hAnsiTheme="minorHAnsi"/>
          <w:noProof/>
          <w:sz w:val="22"/>
        </w:rPr>
      </w:pPr>
      <w:ins w:id="17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"_Toc466975311"</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5: PACER</w:t>
        </w:r>
        <w:r>
          <w:rPr>
            <w:noProof/>
            <w:webHidden/>
          </w:rPr>
          <w:tab/>
        </w:r>
        <w:r>
          <w:rPr>
            <w:noProof/>
            <w:webHidden/>
          </w:rPr>
          <w:fldChar w:fldCharType="begin"/>
        </w:r>
        <w:r>
          <w:rPr>
            <w:noProof/>
            <w:webHidden/>
          </w:rPr>
          <w:instrText xml:space="preserve"> PAGEREF _Toc466975311 \h </w:instrText>
        </w:r>
        <w:r>
          <w:rPr>
            <w:noProof/>
            <w:webHidden/>
          </w:rPr>
        </w:r>
      </w:ins>
      <w:r>
        <w:rPr>
          <w:noProof/>
          <w:webHidden/>
        </w:rPr>
        <w:fldChar w:fldCharType="separate"/>
      </w:r>
      <w:ins w:id="179" w:author="drmoore" w:date="2016-11-15T12:13:00Z">
        <w:r w:rsidR="00155DAD">
          <w:rPr>
            <w:noProof/>
            <w:webHidden/>
          </w:rPr>
          <w:t>78</w:t>
        </w:r>
      </w:ins>
      <w:ins w:id="180" w:author="drmoore" w:date="2016-11-15T12:12:00Z">
        <w:r>
          <w:rPr>
            <w:noProof/>
            <w:webHidden/>
          </w:rPr>
          <w:fldChar w:fldCharType="end"/>
        </w:r>
        <w:r w:rsidRPr="00A05AC2">
          <w:rPr>
            <w:rStyle w:val="Hyperlink"/>
            <w:noProof/>
          </w:rPr>
          <w:fldChar w:fldCharType="end"/>
        </w:r>
      </w:ins>
    </w:p>
    <w:p w:rsidR="00E82F0A" w:rsidRDefault="00E82F0A">
      <w:pPr>
        <w:pStyle w:val="TOC2"/>
        <w:rPr>
          <w:ins w:id="181" w:author="drmoore" w:date="2016-11-15T12:12:00Z"/>
          <w:rFonts w:asciiTheme="minorHAnsi" w:hAnsiTheme="minorHAnsi"/>
          <w:sz w:val="22"/>
        </w:rPr>
      </w:pPr>
      <w:ins w:id="182" w:author="drmoore" w:date="2016-11-15T12:12:00Z">
        <w:r w:rsidRPr="00A05AC2">
          <w:rPr>
            <w:rStyle w:val="Hyperlink"/>
          </w:rPr>
          <w:fldChar w:fldCharType="begin"/>
        </w:r>
        <w:r w:rsidRPr="00A05AC2">
          <w:rPr>
            <w:rStyle w:val="Hyperlink"/>
          </w:rPr>
          <w:instrText xml:space="preserve"> </w:instrText>
        </w:r>
        <w:r>
          <w:instrText>HYPERLINK \l "_Toc466975312"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5.1</w:t>
        </w:r>
        <w:r>
          <w:rPr>
            <w:rFonts w:asciiTheme="minorHAnsi" w:hAnsiTheme="minorHAnsi"/>
            <w:sz w:val="22"/>
          </w:rPr>
          <w:tab/>
        </w:r>
        <w:r w:rsidRPr="00A05AC2">
          <w:rPr>
            <w:rStyle w:val="Hyperlink"/>
          </w:rPr>
          <w:t>Introduction</w:t>
        </w:r>
        <w:r>
          <w:rPr>
            <w:webHidden/>
          </w:rPr>
          <w:tab/>
        </w:r>
        <w:r>
          <w:rPr>
            <w:webHidden/>
          </w:rPr>
          <w:fldChar w:fldCharType="begin"/>
        </w:r>
        <w:r>
          <w:rPr>
            <w:webHidden/>
          </w:rPr>
          <w:instrText xml:space="preserve"> PAGEREF _Toc466975312 \h </w:instrText>
        </w:r>
        <w:r>
          <w:rPr>
            <w:webHidden/>
          </w:rPr>
        </w:r>
      </w:ins>
      <w:r>
        <w:rPr>
          <w:webHidden/>
        </w:rPr>
        <w:fldChar w:fldCharType="separate"/>
      </w:r>
      <w:ins w:id="183" w:author="drmoore" w:date="2016-11-15T12:13:00Z">
        <w:r w:rsidR="00155DAD">
          <w:rPr>
            <w:webHidden/>
          </w:rPr>
          <w:t>78</w:t>
        </w:r>
      </w:ins>
      <w:ins w:id="184" w:author="drmoore" w:date="2016-11-15T12:12:00Z">
        <w:r>
          <w:rPr>
            <w:webHidden/>
          </w:rPr>
          <w:fldChar w:fldCharType="end"/>
        </w:r>
        <w:r w:rsidRPr="00A05AC2">
          <w:rPr>
            <w:rStyle w:val="Hyperlink"/>
          </w:rPr>
          <w:fldChar w:fldCharType="end"/>
        </w:r>
      </w:ins>
    </w:p>
    <w:p w:rsidR="00E82F0A" w:rsidRDefault="00E82F0A">
      <w:pPr>
        <w:pStyle w:val="TOC2"/>
        <w:rPr>
          <w:ins w:id="185" w:author="drmoore" w:date="2016-11-15T12:12:00Z"/>
          <w:rFonts w:asciiTheme="minorHAnsi" w:hAnsiTheme="minorHAnsi"/>
          <w:sz w:val="22"/>
        </w:rPr>
      </w:pPr>
      <w:ins w:id="186" w:author="drmoore" w:date="2016-11-15T12:12:00Z">
        <w:r w:rsidRPr="00A05AC2">
          <w:rPr>
            <w:rStyle w:val="Hyperlink"/>
          </w:rPr>
          <w:fldChar w:fldCharType="begin"/>
        </w:r>
        <w:r w:rsidRPr="00A05AC2">
          <w:rPr>
            <w:rStyle w:val="Hyperlink"/>
          </w:rPr>
          <w:instrText xml:space="preserve"> </w:instrText>
        </w:r>
        <w:r>
          <w:instrText>HYPERLINK \l "_Toc466975313"</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5.2</w:t>
        </w:r>
        <w:r>
          <w:rPr>
            <w:rFonts w:asciiTheme="minorHAnsi" w:hAnsiTheme="minorHAnsi"/>
            <w:sz w:val="22"/>
          </w:rPr>
          <w:tab/>
        </w:r>
        <w:r w:rsidRPr="00A05AC2">
          <w:rPr>
            <w:rStyle w:val="Hyperlink"/>
          </w:rPr>
          <w:t>Related Work</w:t>
        </w:r>
        <w:r>
          <w:rPr>
            <w:webHidden/>
          </w:rPr>
          <w:tab/>
        </w:r>
        <w:r>
          <w:rPr>
            <w:webHidden/>
          </w:rPr>
          <w:fldChar w:fldCharType="begin"/>
        </w:r>
        <w:r>
          <w:rPr>
            <w:webHidden/>
          </w:rPr>
          <w:instrText xml:space="preserve"> PAGEREF _Toc466975313 \h </w:instrText>
        </w:r>
        <w:r>
          <w:rPr>
            <w:webHidden/>
          </w:rPr>
        </w:r>
      </w:ins>
      <w:r>
        <w:rPr>
          <w:webHidden/>
        </w:rPr>
        <w:fldChar w:fldCharType="separate"/>
      </w:r>
      <w:ins w:id="187" w:author="drmoore" w:date="2016-11-15T12:13:00Z">
        <w:r w:rsidR="00155DAD">
          <w:rPr>
            <w:webHidden/>
          </w:rPr>
          <w:t>80</w:t>
        </w:r>
      </w:ins>
      <w:ins w:id="188"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189" w:author="drmoore" w:date="2016-11-15T12:12:00Z"/>
          <w:rFonts w:asciiTheme="minorHAnsi" w:hAnsiTheme="minorHAnsi" w:cstheme="minorBidi"/>
          <w:noProof/>
          <w:sz w:val="22"/>
        </w:rPr>
      </w:pPr>
      <w:ins w:id="19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"_Toc466975314"</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5.2.1</w:t>
        </w:r>
        <w:r>
          <w:rPr>
            <w:rFonts w:asciiTheme="minorHAnsi" w:hAnsiTheme="minorHAnsi" w:cstheme="minorBidi"/>
            <w:noProof/>
            <w:sz w:val="22"/>
          </w:rPr>
          <w:tab/>
        </w:r>
        <w:r w:rsidRPr="00A05AC2">
          <w:rPr>
            <w:rStyle w:val="Hyperlink"/>
            <w:noProof/>
          </w:rPr>
          <w:t>Timing Heuristic</w:t>
        </w:r>
        <w:r>
          <w:rPr>
            <w:noProof/>
            <w:webHidden/>
          </w:rPr>
          <w:tab/>
        </w:r>
        <w:r>
          <w:rPr>
            <w:noProof/>
            <w:webHidden/>
          </w:rPr>
          <w:fldChar w:fldCharType="begin"/>
        </w:r>
        <w:r>
          <w:rPr>
            <w:noProof/>
            <w:webHidden/>
          </w:rPr>
          <w:instrText xml:space="preserve"> PAGEREF _Toc466975314 \h </w:instrText>
        </w:r>
        <w:r>
          <w:rPr>
            <w:noProof/>
            <w:webHidden/>
          </w:rPr>
        </w:r>
      </w:ins>
      <w:r>
        <w:rPr>
          <w:noProof/>
          <w:webHidden/>
        </w:rPr>
        <w:fldChar w:fldCharType="separate"/>
      </w:r>
      <w:ins w:id="191" w:author="drmoore" w:date="2016-11-15T12:13:00Z">
        <w:r w:rsidR="00155DAD">
          <w:rPr>
            <w:noProof/>
            <w:webHidden/>
          </w:rPr>
          <w:t>80</w:t>
        </w:r>
      </w:ins>
      <w:ins w:id="192"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93" w:author="drmoore" w:date="2016-11-15T12:12:00Z"/>
          <w:rFonts w:asciiTheme="minorHAnsi" w:hAnsiTheme="minorHAnsi" w:cstheme="minorBidi"/>
          <w:noProof/>
          <w:sz w:val="22"/>
        </w:rPr>
      </w:pPr>
      <w:ins w:id="19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"_Toc466975315"</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5.2.2</w:t>
        </w:r>
        <w:r>
          <w:rPr>
            <w:rFonts w:asciiTheme="minorHAnsi" w:hAnsiTheme="minorHAnsi" w:cstheme="minorBidi"/>
            <w:noProof/>
            <w:sz w:val="22"/>
          </w:rPr>
          <w:tab/>
        </w:r>
        <w:r w:rsidRPr="00A05AC2">
          <w:rPr>
            <w:rStyle w:val="Hyperlink"/>
            <w:noProof/>
          </w:rPr>
          <w:t>Energy Heuristic</w:t>
        </w:r>
        <w:r>
          <w:rPr>
            <w:noProof/>
            <w:webHidden/>
          </w:rPr>
          <w:tab/>
        </w:r>
        <w:r>
          <w:rPr>
            <w:noProof/>
            <w:webHidden/>
          </w:rPr>
          <w:fldChar w:fldCharType="begin"/>
        </w:r>
        <w:r>
          <w:rPr>
            <w:noProof/>
            <w:webHidden/>
          </w:rPr>
          <w:instrText xml:space="preserve"> PAGEREF _Toc466975315 \h </w:instrText>
        </w:r>
        <w:r>
          <w:rPr>
            <w:noProof/>
            <w:webHidden/>
          </w:rPr>
        </w:r>
      </w:ins>
      <w:r>
        <w:rPr>
          <w:noProof/>
          <w:webHidden/>
        </w:rPr>
        <w:fldChar w:fldCharType="separate"/>
      </w:r>
      <w:ins w:id="195" w:author="drmoore" w:date="2016-11-15T12:13:00Z">
        <w:r w:rsidR="00155DAD">
          <w:rPr>
            <w:noProof/>
            <w:webHidden/>
          </w:rPr>
          <w:t>80</w:t>
        </w:r>
      </w:ins>
      <w:ins w:id="196"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197" w:author="drmoore" w:date="2016-11-15T12:12:00Z"/>
          <w:rFonts w:asciiTheme="minorHAnsi" w:hAnsiTheme="minorHAnsi" w:cstheme="minorBidi"/>
          <w:noProof/>
          <w:sz w:val="22"/>
        </w:rPr>
      </w:pPr>
      <w:ins w:id="19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5.2.3</w:t>
        </w:r>
        <w:r>
          <w:rPr>
            <w:rFonts w:asciiTheme="minorHAnsi" w:hAnsiTheme="minorHAnsi" w:cstheme="minorBidi"/>
            <w:noProof/>
            <w:sz w:val="22"/>
          </w:rPr>
          <w:tab/>
        </w:r>
        <w:r w:rsidRPr="00A05AC2">
          <w:rPr>
            <w:rStyle w:val="Hyperlink"/>
            <w:noProof/>
          </w:rPr>
          <w:t>Current Heuristic</w:t>
        </w:r>
        <w:r>
          <w:rPr>
            <w:noProof/>
            <w:webHidden/>
          </w:rPr>
          <w:tab/>
        </w:r>
        <w:r>
          <w:rPr>
            <w:noProof/>
            <w:webHidden/>
          </w:rPr>
          <w:fldChar w:fldCharType="begin"/>
        </w:r>
        <w:r>
          <w:rPr>
            <w:noProof/>
            <w:webHidden/>
          </w:rPr>
          <w:instrText xml:space="preserve"> PAGEREF _Toc466975316 \h </w:instrText>
        </w:r>
        <w:r>
          <w:rPr>
            <w:noProof/>
            <w:webHidden/>
          </w:rPr>
        </w:r>
      </w:ins>
      <w:r>
        <w:rPr>
          <w:noProof/>
          <w:webHidden/>
        </w:rPr>
        <w:fldChar w:fldCharType="separate"/>
      </w:r>
      <w:ins w:id="199" w:author="drmoore" w:date="2016-11-15T12:13:00Z">
        <w:r w:rsidR="00155DAD">
          <w:rPr>
            <w:noProof/>
            <w:webHidden/>
          </w:rPr>
          <w:t>80</w:t>
        </w:r>
      </w:ins>
      <w:ins w:id="200" w:author="drmoore" w:date="2016-11-15T12:12:00Z">
        <w:r>
          <w:rPr>
            <w:noProof/>
            <w:webHidden/>
          </w:rPr>
          <w:fldChar w:fldCharType="end"/>
        </w:r>
        <w:r w:rsidRPr="00A05AC2">
          <w:rPr>
            <w:rStyle w:val="Hyperlink"/>
            <w:noProof/>
          </w:rPr>
          <w:fldChar w:fldCharType="end"/>
        </w:r>
      </w:ins>
    </w:p>
    <w:p w:rsidR="00E82F0A" w:rsidRDefault="00E82F0A">
      <w:pPr>
        <w:pStyle w:val="TOC2"/>
        <w:rPr>
          <w:ins w:id="201" w:author="drmoore" w:date="2016-11-15T12:12:00Z"/>
          <w:rFonts w:asciiTheme="minorHAnsi" w:hAnsiTheme="minorHAnsi"/>
          <w:sz w:val="22"/>
        </w:rPr>
      </w:pPr>
      <w:ins w:id="202" w:author="drmoore" w:date="2016-11-15T12:12:00Z">
        <w:r w:rsidRPr="00A05AC2">
          <w:rPr>
            <w:rStyle w:val="Hyperlink"/>
          </w:rPr>
          <w:fldChar w:fldCharType="begin"/>
        </w:r>
        <w:r w:rsidRPr="00A05AC2">
          <w:rPr>
            <w:rStyle w:val="Hyperlink"/>
          </w:rPr>
          <w:instrText xml:space="preserve"> </w:instrText>
        </w:r>
        <w:r>
          <w:instrText>HYPERLINK \l "_Toc466975317"</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5.3</w:t>
        </w:r>
        <w:r>
          <w:rPr>
            <w:rFonts w:asciiTheme="minorHAnsi" w:hAnsiTheme="minorHAnsi"/>
            <w:sz w:val="22"/>
          </w:rPr>
          <w:tab/>
        </w:r>
        <w:r w:rsidRPr="00A05AC2">
          <w:rPr>
            <w:rStyle w:val="Hyperlink"/>
          </w:rPr>
          <w:t>Methods and Materials</w:t>
        </w:r>
        <w:r>
          <w:rPr>
            <w:webHidden/>
          </w:rPr>
          <w:tab/>
        </w:r>
        <w:r>
          <w:rPr>
            <w:webHidden/>
          </w:rPr>
          <w:fldChar w:fldCharType="begin"/>
        </w:r>
        <w:r>
          <w:rPr>
            <w:webHidden/>
          </w:rPr>
          <w:instrText xml:space="preserve"> PAGEREF _Toc466975317 \h </w:instrText>
        </w:r>
        <w:r>
          <w:rPr>
            <w:webHidden/>
          </w:rPr>
        </w:r>
      </w:ins>
      <w:r>
        <w:rPr>
          <w:webHidden/>
        </w:rPr>
        <w:fldChar w:fldCharType="separate"/>
      </w:r>
      <w:ins w:id="203" w:author="drmoore" w:date="2016-11-15T12:13:00Z">
        <w:r w:rsidR="00155DAD">
          <w:rPr>
            <w:webHidden/>
          </w:rPr>
          <w:t>81</w:t>
        </w:r>
      </w:ins>
      <w:ins w:id="204"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205" w:author="drmoore" w:date="2016-11-15T12:12:00Z"/>
          <w:rFonts w:asciiTheme="minorHAnsi" w:hAnsiTheme="minorHAnsi" w:cstheme="minorBidi"/>
          <w:noProof/>
          <w:sz w:val="22"/>
        </w:rPr>
      </w:pPr>
      <w:ins w:id="20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"_Toc466975318"</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5.3.1</w:t>
        </w:r>
        <w:r>
          <w:rPr>
            <w:rFonts w:asciiTheme="minorHAnsi" w:hAnsiTheme="minorHAnsi" w:cstheme="minorBidi"/>
            <w:noProof/>
            <w:sz w:val="22"/>
          </w:rPr>
          <w:tab/>
        </w:r>
        <w:r w:rsidRPr="00A05AC2">
          <w:rPr>
            <w:rStyle w:val="Hyperlink"/>
            <w:noProof/>
          </w:rPr>
          <w:t>Development Platform</w:t>
        </w:r>
        <w:r>
          <w:rPr>
            <w:noProof/>
            <w:webHidden/>
          </w:rPr>
          <w:tab/>
        </w:r>
        <w:r>
          <w:rPr>
            <w:noProof/>
            <w:webHidden/>
          </w:rPr>
          <w:fldChar w:fldCharType="begin"/>
        </w:r>
        <w:r>
          <w:rPr>
            <w:noProof/>
            <w:webHidden/>
          </w:rPr>
          <w:instrText xml:space="preserve"> PAGEREF _Toc466975318 \h </w:instrText>
        </w:r>
        <w:r>
          <w:rPr>
            <w:noProof/>
            <w:webHidden/>
          </w:rPr>
        </w:r>
      </w:ins>
      <w:r>
        <w:rPr>
          <w:noProof/>
          <w:webHidden/>
        </w:rPr>
        <w:fldChar w:fldCharType="separate"/>
      </w:r>
      <w:ins w:id="207" w:author="drmoore" w:date="2016-11-15T12:13:00Z">
        <w:r w:rsidR="00155DAD">
          <w:rPr>
            <w:noProof/>
            <w:webHidden/>
          </w:rPr>
          <w:t>81</w:t>
        </w:r>
      </w:ins>
      <w:ins w:id="20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09" w:author="drmoore" w:date="2016-11-15T12:12:00Z"/>
          <w:rFonts w:asciiTheme="minorHAnsi" w:hAnsiTheme="minorHAnsi" w:cstheme="minorBidi"/>
          <w:noProof/>
          <w:sz w:val="22"/>
        </w:rPr>
      </w:pPr>
      <w:ins w:id="21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"_Toc466975319"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5.3.2</w:t>
        </w:r>
        <w:r>
          <w:rPr>
            <w:rFonts w:asciiTheme="minorHAnsi" w:hAnsiTheme="minorHAnsi" w:cstheme="minorBidi"/>
            <w:noProof/>
            <w:sz w:val="22"/>
          </w:rPr>
          <w:tab/>
        </w:r>
        <w:r w:rsidRPr="00A05AC2">
          <w:rPr>
            <w:rStyle w:val="Hyperlink"/>
            <w:noProof/>
          </w:rPr>
          <w:t>PACER-T</w:t>
        </w:r>
        <w:r>
          <w:rPr>
            <w:noProof/>
            <w:webHidden/>
          </w:rPr>
          <w:tab/>
        </w:r>
        <w:r>
          <w:rPr>
            <w:noProof/>
            <w:webHidden/>
          </w:rPr>
          <w:fldChar w:fldCharType="begin"/>
        </w:r>
        <w:r>
          <w:rPr>
            <w:noProof/>
            <w:webHidden/>
          </w:rPr>
          <w:instrText xml:space="preserve"> PAGEREF _Toc466975319 \h </w:instrText>
        </w:r>
        <w:r>
          <w:rPr>
            <w:noProof/>
            <w:webHidden/>
          </w:rPr>
        </w:r>
      </w:ins>
      <w:r>
        <w:rPr>
          <w:noProof/>
          <w:webHidden/>
        </w:rPr>
        <w:fldChar w:fldCharType="separate"/>
      </w:r>
      <w:ins w:id="211" w:author="drmoore" w:date="2016-11-15T12:13:00Z">
        <w:r w:rsidR="00155DAD">
          <w:rPr>
            <w:noProof/>
            <w:webHidden/>
          </w:rPr>
          <w:t>82</w:t>
        </w:r>
      </w:ins>
      <w:ins w:id="212"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13" w:author="drmoore" w:date="2016-11-15T12:12:00Z"/>
          <w:rFonts w:asciiTheme="minorHAnsi" w:hAnsiTheme="minorHAnsi" w:cstheme="minorBidi"/>
          <w:noProof/>
          <w:sz w:val="22"/>
        </w:rPr>
      </w:pPr>
      <w:ins w:id="21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"_Toc466975320"</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5.3.3</w:t>
        </w:r>
        <w:r>
          <w:rPr>
            <w:rFonts w:asciiTheme="minorHAnsi" w:hAnsiTheme="minorHAnsi" w:cstheme="minorBidi"/>
            <w:noProof/>
            <w:sz w:val="22"/>
          </w:rPr>
          <w:tab/>
        </w:r>
        <w:r w:rsidRPr="00A05AC2">
          <w:rPr>
            <w:rStyle w:val="Hyperlink"/>
            <w:noProof/>
          </w:rPr>
          <w:t>PACER-E</w:t>
        </w:r>
        <w:r>
          <w:rPr>
            <w:noProof/>
            <w:webHidden/>
          </w:rPr>
          <w:tab/>
        </w:r>
        <w:r>
          <w:rPr>
            <w:noProof/>
            <w:webHidden/>
          </w:rPr>
          <w:fldChar w:fldCharType="begin"/>
        </w:r>
        <w:r>
          <w:rPr>
            <w:noProof/>
            <w:webHidden/>
          </w:rPr>
          <w:instrText xml:space="preserve"> PAGEREF _Toc466975320 \h </w:instrText>
        </w:r>
        <w:r>
          <w:rPr>
            <w:noProof/>
            <w:webHidden/>
          </w:rPr>
        </w:r>
      </w:ins>
      <w:r>
        <w:rPr>
          <w:noProof/>
          <w:webHidden/>
        </w:rPr>
        <w:fldChar w:fldCharType="separate"/>
      </w:r>
      <w:ins w:id="215" w:author="drmoore" w:date="2016-11-15T12:13:00Z">
        <w:r w:rsidR="00155DAD">
          <w:rPr>
            <w:noProof/>
            <w:webHidden/>
          </w:rPr>
          <w:t>82</w:t>
        </w:r>
      </w:ins>
      <w:ins w:id="216"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17" w:author="drmoore" w:date="2016-11-15T12:12:00Z"/>
          <w:rFonts w:asciiTheme="minorHAnsi" w:hAnsiTheme="minorHAnsi" w:cstheme="minorBidi"/>
          <w:noProof/>
          <w:sz w:val="22"/>
        </w:rPr>
      </w:pPr>
      <w:ins w:id="21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"_Toc466975321"</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5.3.4</w:t>
        </w:r>
        <w:r>
          <w:rPr>
            <w:rFonts w:asciiTheme="minorHAnsi" w:hAnsiTheme="minorHAnsi" w:cstheme="minorBidi"/>
            <w:noProof/>
            <w:sz w:val="22"/>
          </w:rPr>
          <w:tab/>
        </w:r>
        <w:r w:rsidRPr="00A05AC2">
          <w:rPr>
            <w:rStyle w:val="Hyperlink"/>
            <w:noProof/>
          </w:rPr>
          <w:t>PACER-C</w:t>
        </w:r>
        <w:r>
          <w:rPr>
            <w:noProof/>
            <w:webHidden/>
          </w:rPr>
          <w:tab/>
        </w:r>
        <w:r>
          <w:rPr>
            <w:noProof/>
            <w:webHidden/>
          </w:rPr>
          <w:fldChar w:fldCharType="begin"/>
        </w:r>
        <w:r>
          <w:rPr>
            <w:noProof/>
            <w:webHidden/>
          </w:rPr>
          <w:instrText xml:space="preserve"> PAGEREF _Toc466975321 \h </w:instrText>
        </w:r>
        <w:r>
          <w:rPr>
            <w:noProof/>
            <w:webHidden/>
          </w:rPr>
        </w:r>
      </w:ins>
      <w:r>
        <w:rPr>
          <w:noProof/>
          <w:webHidden/>
        </w:rPr>
        <w:fldChar w:fldCharType="separate"/>
      </w:r>
      <w:ins w:id="219" w:author="drmoore" w:date="2016-11-15T12:13:00Z">
        <w:r w:rsidR="00155DAD">
          <w:rPr>
            <w:noProof/>
            <w:webHidden/>
          </w:rPr>
          <w:t>83</w:t>
        </w:r>
      </w:ins>
      <w:ins w:id="220" w:author="drmoore" w:date="2016-11-15T12:12:00Z">
        <w:r>
          <w:rPr>
            <w:noProof/>
            <w:webHidden/>
          </w:rPr>
          <w:fldChar w:fldCharType="end"/>
        </w:r>
        <w:r w:rsidRPr="00A05AC2">
          <w:rPr>
            <w:rStyle w:val="Hyperlink"/>
            <w:noProof/>
          </w:rPr>
          <w:fldChar w:fldCharType="end"/>
        </w:r>
      </w:ins>
    </w:p>
    <w:p w:rsidR="00E82F0A" w:rsidRDefault="00E82F0A">
      <w:pPr>
        <w:pStyle w:val="TOC2"/>
        <w:rPr>
          <w:ins w:id="221" w:author="drmoore" w:date="2016-11-15T12:12:00Z"/>
          <w:rFonts w:asciiTheme="minorHAnsi" w:hAnsiTheme="minorHAnsi"/>
          <w:sz w:val="22"/>
        </w:rPr>
      </w:pPr>
      <w:ins w:id="222" w:author="drmoore" w:date="2016-11-15T12:12:00Z">
        <w:r w:rsidRPr="00A05AC2">
          <w:rPr>
            <w:rStyle w:val="Hyperlink"/>
          </w:rPr>
          <w:fldChar w:fldCharType="begin"/>
        </w:r>
        <w:r w:rsidRPr="00A05AC2">
          <w:rPr>
            <w:rStyle w:val="Hyperlink"/>
          </w:rPr>
          <w:instrText xml:space="preserve"> </w:instrText>
        </w:r>
        <w:r>
          <w:instrText>HYPERLINK \l "_Toc466975322"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5.4</w:t>
        </w:r>
        <w:r>
          <w:rPr>
            <w:rFonts w:asciiTheme="minorHAnsi" w:hAnsiTheme="minorHAnsi"/>
            <w:sz w:val="22"/>
          </w:rPr>
          <w:tab/>
        </w:r>
        <w:r w:rsidRPr="00A05AC2">
          <w:rPr>
            <w:rStyle w:val="Hyperlink"/>
          </w:rPr>
          <w:t>Results</w:t>
        </w:r>
        <w:r>
          <w:rPr>
            <w:webHidden/>
          </w:rPr>
          <w:tab/>
        </w:r>
        <w:r>
          <w:rPr>
            <w:webHidden/>
          </w:rPr>
          <w:fldChar w:fldCharType="begin"/>
        </w:r>
        <w:r>
          <w:rPr>
            <w:webHidden/>
          </w:rPr>
          <w:instrText xml:space="preserve"> PAGEREF _Toc466975322 \h </w:instrText>
        </w:r>
        <w:r>
          <w:rPr>
            <w:webHidden/>
          </w:rPr>
        </w:r>
      </w:ins>
      <w:r>
        <w:rPr>
          <w:webHidden/>
        </w:rPr>
        <w:fldChar w:fldCharType="separate"/>
      </w:r>
      <w:ins w:id="223" w:author="drmoore" w:date="2016-11-15T12:13:00Z">
        <w:r w:rsidR="00155DAD">
          <w:rPr>
            <w:webHidden/>
          </w:rPr>
          <w:t>83</w:t>
        </w:r>
      </w:ins>
      <w:ins w:id="224" w:author="drmoore" w:date="2016-11-15T12:12:00Z">
        <w:r>
          <w:rPr>
            <w:webHidden/>
          </w:rPr>
          <w:fldChar w:fldCharType="end"/>
        </w:r>
        <w:r w:rsidRPr="00A05AC2">
          <w:rPr>
            <w:rStyle w:val="Hyperlink"/>
          </w:rPr>
          <w:fldChar w:fldCharType="end"/>
        </w:r>
      </w:ins>
    </w:p>
    <w:p w:rsidR="00E82F0A" w:rsidRDefault="00E82F0A">
      <w:pPr>
        <w:pStyle w:val="TOC3"/>
        <w:tabs>
          <w:tab w:val="left" w:pos="1320"/>
          <w:tab w:val="right" w:leader="dot" w:pos="8990"/>
        </w:tabs>
        <w:rPr>
          <w:ins w:id="225" w:author="drmoore" w:date="2016-11-15T12:12:00Z"/>
          <w:rFonts w:asciiTheme="minorHAnsi" w:hAnsiTheme="minorHAnsi" w:cstheme="minorBidi"/>
          <w:noProof/>
          <w:sz w:val="22"/>
        </w:rPr>
      </w:pPr>
      <w:ins w:id="22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"_Toc466975323"</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5.4.1</w:t>
        </w:r>
        <w:r>
          <w:rPr>
            <w:rFonts w:asciiTheme="minorHAnsi" w:hAnsiTheme="minorHAnsi" w:cstheme="minorBidi"/>
            <w:noProof/>
            <w:sz w:val="22"/>
          </w:rPr>
          <w:tab/>
        </w:r>
        <w:r w:rsidRPr="00A05AC2">
          <w:rPr>
            <w:rStyle w:val="Hyperlink"/>
            <w:noProof/>
          </w:rPr>
          <w:t>Microchip MCP25AA512 EEPROM</w:t>
        </w:r>
        <w:r>
          <w:rPr>
            <w:noProof/>
            <w:webHidden/>
          </w:rPr>
          <w:tab/>
        </w:r>
        <w:r>
          <w:rPr>
            <w:noProof/>
            <w:webHidden/>
          </w:rPr>
          <w:fldChar w:fldCharType="begin"/>
        </w:r>
        <w:r>
          <w:rPr>
            <w:noProof/>
            <w:webHidden/>
          </w:rPr>
          <w:instrText xml:space="preserve"> PAGEREF _Toc466975323 \h </w:instrText>
        </w:r>
        <w:r>
          <w:rPr>
            <w:noProof/>
            <w:webHidden/>
          </w:rPr>
        </w:r>
      </w:ins>
      <w:r>
        <w:rPr>
          <w:noProof/>
          <w:webHidden/>
        </w:rPr>
        <w:fldChar w:fldCharType="separate"/>
      </w:r>
      <w:ins w:id="227" w:author="drmoore" w:date="2016-11-15T12:13:00Z">
        <w:r w:rsidR="00155DAD">
          <w:rPr>
            <w:noProof/>
            <w:webHidden/>
          </w:rPr>
          <w:t>84</w:t>
        </w:r>
      </w:ins>
      <w:ins w:id="228"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29" w:author="drmoore" w:date="2016-11-15T12:12:00Z"/>
          <w:rFonts w:asciiTheme="minorHAnsi" w:hAnsiTheme="minorHAnsi" w:cstheme="minorBidi"/>
          <w:noProof/>
          <w:sz w:val="22"/>
        </w:rPr>
      </w:pPr>
      <w:ins w:id="23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"_Toc466975324"</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5.4.2</w:t>
        </w:r>
        <w:r>
          <w:rPr>
            <w:rFonts w:asciiTheme="minorHAnsi" w:hAnsiTheme="minorHAnsi" w:cstheme="minorBidi"/>
            <w:noProof/>
            <w:sz w:val="22"/>
          </w:rPr>
          <w:tab/>
        </w:r>
        <w:r w:rsidRPr="00A05AC2">
          <w:rPr>
            <w:rStyle w:val="Hyperlink"/>
            <w:noProof/>
          </w:rPr>
          <w:t>Numonyx M25PX16 NOR Serial Flash</w:t>
        </w:r>
        <w:r>
          <w:rPr>
            <w:noProof/>
            <w:webHidden/>
          </w:rPr>
          <w:tab/>
        </w:r>
        <w:r>
          <w:rPr>
            <w:noProof/>
            <w:webHidden/>
          </w:rPr>
          <w:fldChar w:fldCharType="begin"/>
        </w:r>
        <w:r>
          <w:rPr>
            <w:noProof/>
            <w:webHidden/>
          </w:rPr>
          <w:instrText xml:space="preserve"> PAGEREF _Toc466975324 \h </w:instrText>
        </w:r>
        <w:r>
          <w:rPr>
            <w:noProof/>
            <w:webHidden/>
          </w:rPr>
        </w:r>
      </w:ins>
      <w:r>
        <w:rPr>
          <w:noProof/>
          <w:webHidden/>
        </w:rPr>
        <w:fldChar w:fldCharType="separate"/>
      </w:r>
      <w:ins w:id="231" w:author="drmoore" w:date="2016-11-15T12:13:00Z">
        <w:r w:rsidR="00155DAD">
          <w:rPr>
            <w:noProof/>
            <w:webHidden/>
          </w:rPr>
          <w:t>87</w:t>
        </w:r>
      </w:ins>
      <w:ins w:id="232"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33" w:author="drmoore" w:date="2016-11-15T12:12:00Z"/>
          <w:rFonts w:asciiTheme="minorHAnsi" w:hAnsiTheme="minorHAnsi" w:cstheme="minorBidi"/>
          <w:noProof/>
          <w:sz w:val="22"/>
        </w:rPr>
      </w:pPr>
      <w:ins w:id="23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"_Toc466975325"</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5.4.3</w:t>
        </w:r>
        <w:r>
          <w:rPr>
            <w:rFonts w:asciiTheme="minorHAnsi" w:hAnsiTheme="minorHAnsi" w:cstheme="minorBidi"/>
            <w:noProof/>
            <w:sz w:val="22"/>
          </w:rPr>
          <w:tab/>
        </w:r>
        <w:r w:rsidRPr="00A05AC2">
          <w:rPr>
            <w:rStyle w:val="Hyperlink"/>
            <w:noProof/>
          </w:rPr>
          <w:t>Micrcochip SST26VB NAND Serial Flash</w:t>
        </w:r>
        <w:r>
          <w:rPr>
            <w:noProof/>
            <w:webHidden/>
          </w:rPr>
          <w:tab/>
        </w:r>
        <w:r>
          <w:rPr>
            <w:noProof/>
            <w:webHidden/>
          </w:rPr>
          <w:fldChar w:fldCharType="begin"/>
        </w:r>
        <w:r>
          <w:rPr>
            <w:noProof/>
            <w:webHidden/>
          </w:rPr>
          <w:instrText xml:space="preserve"> PAGEREF _Toc466975325 \h </w:instrText>
        </w:r>
        <w:r>
          <w:rPr>
            <w:noProof/>
            <w:webHidden/>
          </w:rPr>
        </w:r>
      </w:ins>
      <w:r>
        <w:rPr>
          <w:noProof/>
          <w:webHidden/>
        </w:rPr>
        <w:fldChar w:fldCharType="separate"/>
      </w:r>
      <w:ins w:id="235" w:author="drmoore" w:date="2016-11-15T12:13:00Z">
        <w:r w:rsidR="00155DAD">
          <w:rPr>
            <w:noProof/>
            <w:webHidden/>
          </w:rPr>
          <w:t>89</w:t>
        </w:r>
      </w:ins>
      <w:ins w:id="236"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37" w:author="drmoore" w:date="2016-11-15T12:12:00Z"/>
          <w:rFonts w:asciiTheme="minorHAnsi" w:hAnsiTheme="minorHAnsi" w:cstheme="minorBidi"/>
          <w:noProof/>
          <w:sz w:val="22"/>
        </w:rPr>
      </w:pPr>
      <w:ins w:id="23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5.4.4</w:t>
        </w:r>
        <w:r>
          <w:rPr>
            <w:rFonts w:asciiTheme="minorHAnsi" w:hAnsiTheme="minorHAnsi" w:cstheme="minorBidi"/>
            <w:noProof/>
            <w:sz w:val="22"/>
          </w:rPr>
          <w:tab/>
        </w:r>
        <w:r w:rsidRPr="00A05AC2">
          <w:rPr>
            <w:rStyle w:val="Hyperlink"/>
            <w:noProof/>
          </w:rPr>
          <w:t>MicroSD Memory Card</w:t>
        </w:r>
        <w:r>
          <w:rPr>
            <w:noProof/>
            <w:webHidden/>
          </w:rPr>
          <w:tab/>
        </w:r>
        <w:r>
          <w:rPr>
            <w:noProof/>
            <w:webHidden/>
          </w:rPr>
          <w:fldChar w:fldCharType="begin"/>
        </w:r>
        <w:r>
          <w:rPr>
            <w:noProof/>
            <w:webHidden/>
          </w:rPr>
          <w:instrText xml:space="preserve"> PAGEREF _Toc466975326 \h </w:instrText>
        </w:r>
        <w:r>
          <w:rPr>
            <w:noProof/>
            <w:webHidden/>
          </w:rPr>
        </w:r>
      </w:ins>
      <w:r>
        <w:rPr>
          <w:noProof/>
          <w:webHidden/>
        </w:rPr>
        <w:fldChar w:fldCharType="separate"/>
      </w:r>
      <w:ins w:id="239" w:author="drmoore" w:date="2016-11-15T12:13:00Z">
        <w:r w:rsidR="00155DAD">
          <w:rPr>
            <w:noProof/>
            <w:webHidden/>
          </w:rPr>
          <w:t>91</w:t>
        </w:r>
      </w:ins>
      <w:ins w:id="240" w:author="drmoore" w:date="2016-11-15T12:12:00Z">
        <w:r>
          <w:rPr>
            <w:noProof/>
            <w:webHidden/>
          </w:rPr>
          <w:fldChar w:fldCharType="end"/>
        </w:r>
        <w:r w:rsidRPr="00A05AC2">
          <w:rPr>
            <w:rStyle w:val="Hyperlink"/>
            <w:noProof/>
          </w:rPr>
          <w:fldChar w:fldCharType="end"/>
        </w:r>
      </w:ins>
    </w:p>
    <w:p w:rsidR="00E82F0A" w:rsidRDefault="00E82F0A">
      <w:pPr>
        <w:pStyle w:val="TOC3"/>
        <w:tabs>
          <w:tab w:val="left" w:pos="1320"/>
          <w:tab w:val="right" w:leader="dot" w:pos="8990"/>
        </w:tabs>
        <w:rPr>
          <w:ins w:id="241" w:author="drmoore" w:date="2016-11-15T12:12:00Z"/>
          <w:rFonts w:asciiTheme="minorHAnsi" w:hAnsiTheme="minorHAnsi" w:cstheme="minorBidi"/>
          <w:noProof/>
          <w:sz w:val="22"/>
        </w:rPr>
      </w:pPr>
      <w:ins w:id="24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"_Toc466975327"</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5.4.5</w:t>
        </w:r>
        <w:r>
          <w:rPr>
            <w:rFonts w:asciiTheme="minorHAnsi" w:hAnsiTheme="minorHAnsi" w:cstheme="minorBidi"/>
            <w:noProof/>
            <w:sz w:val="22"/>
          </w:rPr>
          <w:tab/>
        </w:r>
        <w:r w:rsidRPr="00A05AC2">
          <w:rPr>
            <w:rStyle w:val="Hyperlink"/>
            <w:noProof/>
          </w:rPr>
          <w:t>Honeywell HIH-6130 Temperature/Humidity Sensor</w:t>
        </w:r>
        <w:r>
          <w:rPr>
            <w:noProof/>
            <w:webHidden/>
          </w:rPr>
          <w:tab/>
        </w:r>
        <w:r>
          <w:rPr>
            <w:noProof/>
            <w:webHidden/>
          </w:rPr>
          <w:fldChar w:fldCharType="begin"/>
        </w:r>
        <w:r>
          <w:rPr>
            <w:noProof/>
            <w:webHidden/>
          </w:rPr>
          <w:instrText xml:space="preserve"> PAGEREF _Toc466975327 \h </w:instrText>
        </w:r>
        <w:r>
          <w:rPr>
            <w:noProof/>
            <w:webHidden/>
          </w:rPr>
        </w:r>
      </w:ins>
      <w:r>
        <w:rPr>
          <w:noProof/>
          <w:webHidden/>
        </w:rPr>
        <w:fldChar w:fldCharType="separate"/>
      </w:r>
      <w:ins w:id="243" w:author="drmoore" w:date="2016-11-15T12:13:00Z">
        <w:r w:rsidR="00155DAD">
          <w:rPr>
            <w:noProof/>
            <w:webHidden/>
          </w:rPr>
          <w:t>101</w:t>
        </w:r>
      </w:ins>
      <w:ins w:id="244" w:author="drmoore" w:date="2016-11-15T12:12:00Z">
        <w:r>
          <w:rPr>
            <w:noProof/>
            <w:webHidden/>
          </w:rPr>
          <w:fldChar w:fldCharType="end"/>
        </w:r>
        <w:r w:rsidRPr="00A05AC2">
          <w:rPr>
            <w:rStyle w:val="Hyperlink"/>
            <w:noProof/>
          </w:rPr>
          <w:fldChar w:fldCharType="end"/>
        </w:r>
      </w:ins>
    </w:p>
    <w:p w:rsidR="00E82F0A" w:rsidRDefault="00E82F0A">
      <w:pPr>
        <w:pStyle w:val="TOC2"/>
        <w:rPr>
          <w:ins w:id="245" w:author="drmoore" w:date="2016-11-15T12:12:00Z"/>
          <w:rFonts w:asciiTheme="minorHAnsi" w:hAnsiTheme="minorHAnsi"/>
          <w:sz w:val="22"/>
        </w:rPr>
      </w:pPr>
      <w:ins w:id="246" w:author="drmoore" w:date="2016-11-15T12:12:00Z">
        <w:r w:rsidRPr="00A05AC2">
          <w:rPr>
            <w:rStyle w:val="Hyperlink"/>
          </w:rPr>
          <w:fldChar w:fldCharType="begin"/>
        </w:r>
        <w:r w:rsidRPr="00A05AC2">
          <w:rPr>
            <w:rStyle w:val="Hyperlink"/>
          </w:rPr>
          <w:instrText xml:space="preserve"> </w:instrText>
        </w:r>
        <w:r>
          <w:instrText>HYPERLINK \l "_Toc466975328"</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5.5</w:t>
        </w:r>
        <w:r>
          <w:rPr>
            <w:rFonts w:asciiTheme="minorHAnsi" w:hAnsiTheme="minorHAnsi"/>
            <w:sz w:val="22"/>
          </w:rPr>
          <w:tab/>
        </w:r>
        <w:r w:rsidRPr="00A05AC2">
          <w:rPr>
            <w:rStyle w:val="Hyperlink"/>
          </w:rPr>
          <w:t>Conclusion</w:t>
        </w:r>
        <w:r>
          <w:rPr>
            <w:webHidden/>
          </w:rPr>
          <w:tab/>
        </w:r>
        <w:r>
          <w:rPr>
            <w:webHidden/>
          </w:rPr>
          <w:fldChar w:fldCharType="begin"/>
        </w:r>
        <w:r>
          <w:rPr>
            <w:webHidden/>
          </w:rPr>
          <w:instrText xml:space="preserve"> PAGEREF _Toc466975328 \h </w:instrText>
        </w:r>
        <w:r>
          <w:rPr>
            <w:webHidden/>
          </w:rPr>
        </w:r>
      </w:ins>
      <w:r>
        <w:rPr>
          <w:webHidden/>
        </w:rPr>
        <w:fldChar w:fldCharType="separate"/>
      </w:r>
      <w:ins w:id="247" w:author="drmoore" w:date="2016-11-15T12:13:00Z">
        <w:r w:rsidR="00155DAD">
          <w:rPr>
            <w:webHidden/>
          </w:rPr>
          <w:t>102</w:t>
        </w:r>
      </w:ins>
      <w:ins w:id="248"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249" w:author="drmoore" w:date="2016-11-15T12:12:00Z"/>
          <w:rFonts w:asciiTheme="minorHAnsi" w:hAnsiTheme="minorHAnsi"/>
          <w:noProof/>
          <w:sz w:val="22"/>
        </w:rPr>
      </w:pPr>
      <w:ins w:id="25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"_Toc466975329"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Chapter 6: Conclusions</w:t>
        </w:r>
        <w:r>
          <w:rPr>
            <w:noProof/>
            <w:webHidden/>
          </w:rPr>
          <w:tab/>
        </w:r>
        <w:r>
          <w:rPr>
            <w:noProof/>
            <w:webHidden/>
          </w:rPr>
          <w:fldChar w:fldCharType="begin"/>
        </w:r>
        <w:r>
          <w:rPr>
            <w:noProof/>
            <w:webHidden/>
          </w:rPr>
          <w:instrText xml:space="preserve"> PAGEREF _Toc466975329 \h </w:instrText>
        </w:r>
        <w:r>
          <w:rPr>
            <w:noProof/>
            <w:webHidden/>
          </w:rPr>
        </w:r>
      </w:ins>
      <w:r>
        <w:rPr>
          <w:noProof/>
          <w:webHidden/>
        </w:rPr>
        <w:fldChar w:fldCharType="separate"/>
      </w:r>
      <w:ins w:id="251" w:author="drmoore" w:date="2016-11-15T12:13:00Z">
        <w:r w:rsidR="00155DAD">
          <w:rPr>
            <w:noProof/>
            <w:webHidden/>
          </w:rPr>
          <w:t>104</w:t>
        </w:r>
      </w:ins>
      <w:ins w:id="252" w:author="drmoore" w:date="2016-11-15T12:12:00Z">
        <w:r>
          <w:rPr>
            <w:noProof/>
            <w:webHidden/>
          </w:rPr>
          <w:fldChar w:fldCharType="end"/>
        </w:r>
        <w:r w:rsidRPr="00A05AC2">
          <w:rPr>
            <w:rStyle w:val="Hyperlink"/>
            <w:noProof/>
          </w:rPr>
          <w:fldChar w:fldCharType="end"/>
        </w:r>
      </w:ins>
    </w:p>
    <w:p w:rsidR="00E82F0A" w:rsidRDefault="00E82F0A">
      <w:pPr>
        <w:pStyle w:val="TOC2"/>
        <w:rPr>
          <w:ins w:id="253" w:author="drmoore" w:date="2016-11-15T12:12:00Z"/>
          <w:rFonts w:asciiTheme="minorHAnsi" w:hAnsiTheme="minorHAnsi"/>
          <w:sz w:val="22"/>
        </w:rPr>
      </w:pPr>
      <w:ins w:id="254" w:author="drmoore" w:date="2016-11-15T12:12:00Z">
        <w:r w:rsidRPr="00A05AC2">
          <w:rPr>
            <w:rStyle w:val="Hyperlink"/>
          </w:rPr>
          <w:fldChar w:fldCharType="begin"/>
        </w:r>
        <w:r w:rsidRPr="00A05AC2">
          <w:rPr>
            <w:rStyle w:val="Hyperlink"/>
          </w:rPr>
          <w:instrText xml:space="preserve"> </w:instrText>
        </w:r>
        <w:r>
          <w:instrText>HYPERLINK \l "_Toc466975330"</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6.1</w:t>
        </w:r>
        <w:r>
          <w:rPr>
            <w:rFonts w:asciiTheme="minorHAnsi" w:hAnsiTheme="minorHAnsi"/>
            <w:sz w:val="22"/>
          </w:rPr>
          <w:tab/>
        </w:r>
        <w:r w:rsidRPr="00A05AC2">
          <w:rPr>
            <w:rStyle w:val="Hyperlink"/>
          </w:rPr>
          <w:t>Conclusions</w:t>
        </w:r>
        <w:r>
          <w:rPr>
            <w:webHidden/>
          </w:rPr>
          <w:tab/>
        </w:r>
        <w:r>
          <w:rPr>
            <w:webHidden/>
          </w:rPr>
          <w:fldChar w:fldCharType="begin"/>
        </w:r>
        <w:r>
          <w:rPr>
            <w:webHidden/>
          </w:rPr>
          <w:instrText xml:space="preserve"> PAGEREF _Toc466975330 \h </w:instrText>
        </w:r>
        <w:r>
          <w:rPr>
            <w:webHidden/>
          </w:rPr>
        </w:r>
      </w:ins>
      <w:r>
        <w:rPr>
          <w:webHidden/>
        </w:rPr>
        <w:fldChar w:fldCharType="separate"/>
      </w:r>
      <w:ins w:id="255" w:author="drmoore" w:date="2016-11-15T12:13:00Z">
        <w:r w:rsidR="00155DAD">
          <w:rPr>
            <w:webHidden/>
          </w:rPr>
          <w:t>104</w:t>
        </w:r>
      </w:ins>
      <w:ins w:id="256" w:author="drmoore" w:date="2016-11-15T12:12:00Z">
        <w:r>
          <w:rPr>
            <w:webHidden/>
          </w:rPr>
          <w:fldChar w:fldCharType="end"/>
        </w:r>
        <w:r w:rsidRPr="00A05AC2">
          <w:rPr>
            <w:rStyle w:val="Hyperlink"/>
          </w:rPr>
          <w:fldChar w:fldCharType="end"/>
        </w:r>
      </w:ins>
    </w:p>
    <w:p w:rsidR="00E82F0A" w:rsidRDefault="00E82F0A">
      <w:pPr>
        <w:pStyle w:val="TOC2"/>
        <w:rPr>
          <w:ins w:id="257" w:author="drmoore" w:date="2016-11-15T12:12:00Z"/>
          <w:rFonts w:asciiTheme="minorHAnsi" w:hAnsiTheme="minorHAnsi"/>
          <w:sz w:val="22"/>
        </w:rPr>
      </w:pPr>
      <w:ins w:id="258" w:author="drmoore" w:date="2016-11-15T12:12:00Z">
        <w:r w:rsidRPr="00A05AC2">
          <w:rPr>
            <w:rStyle w:val="Hyperlink"/>
          </w:rPr>
          <w:fldChar w:fldCharType="begin"/>
        </w:r>
        <w:r w:rsidRPr="00A05AC2">
          <w:rPr>
            <w:rStyle w:val="Hyperlink"/>
          </w:rPr>
          <w:instrText xml:space="preserve"> </w:instrText>
        </w:r>
        <w:r>
          <w:instrText>HYPERLINK \l "_Toc466975331"</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6.2</w:t>
        </w:r>
        <w:r>
          <w:rPr>
            <w:rFonts w:asciiTheme="minorHAnsi" w:hAnsiTheme="minorHAnsi"/>
            <w:sz w:val="22"/>
          </w:rPr>
          <w:tab/>
        </w:r>
        <w:r w:rsidRPr="00A05AC2">
          <w:rPr>
            <w:rStyle w:val="Hyperlink"/>
          </w:rPr>
          <w:t>Future Work: PRIME Enhancements</w:t>
        </w:r>
        <w:r>
          <w:rPr>
            <w:webHidden/>
          </w:rPr>
          <w:tab/>
        </w:r>
        <w:r>
          <w:rPr>
            <w:webHidden/>
          </w:rPr>
          <w:fldChar w:fldCharType="begin"/>
        </w:r>
        <w:r>
          <w:rPr>
            <w:webHidden/>
          </w:rPr>
          <w:instrText xml:space="preserve"> PAGEREF _Toc466975331 \h </w:instrText>
        </w:r>
        <w:r>
          <w:rPr>
            <w:webHidden/>
          </w:rPr>
        </w:r>
      </w:ins>
      <w:r>
        <w:rPr>
          <w:webHidden/>
        </w:rPr>
        <w:fldChar w:fldCharType="separate"/>
      </w:r>
      <w:ins w:id="259" w:author="drmoore" w:date="2016-11-15T12:13:00Z">
        <w:r w:rsidR="00155DAD">
          <w:rPr>
            <w:webHidden/>
          </w:rPr>
          <w:t>104</w:t>
        </w:r>
      </w:ins>
      <w:ins w:id="260" w:author="drmoore" w:date="2016-11-15T12:12:00Z">
        <w:r>
          <w:rPr>
            <w:webHidden/>
          </w:rPr>
          <w:fldChar w:fldCharType="end"/>
        </w:r>
        <w:r w:rsidRPr="00A05AC2">
          <w:rPr>
            <w:rStyle w:val="Hyperlink"/>
          </w:rPr>
          <w:fldChar w:fldCharType="end"/>
        </w:r>
      </w:ins>
    </w:p>
    <w:p w:rsidR="00E82F0A" w:rsidRDefault="00E82F0A">
      <w:pPr>
        <w:pStyle w:val="TOC2"/>
        <w:rPr>
          <w:ins w:id="261" w:author="drmoore" w:date="2016-11-15T12:12:00Z"/>
          <w:rFonts w:asciiTheme="minorHAnsi" w:hAnsiTheme="minorHAnsi"/>
          <w:sz w:val="22"/>
        </w:rPr>
      </w:pPr>
      <w:ins w:id="262" w:author="drmoore" w:date="2016-11-15T12:12:00Z">
        <w:r w:rsidRPr="00A05AC2">
          <w:rPr>
            <w:rStyle w:val="Hyperlink"/>
          </w:rPr>
          <w:fldChar w:fldCharType="begin"/>
        </w:r>
        <w:r w:rsidRPr="00A05AC2">
          <w:rPr>
            <w:rStyle w:val="Hyperlink"/>
          </w:rPr>
          <w:instrText xml:space="preserve"> </w:instrText>
        </w:r>
        <w:r>
          <w:instrText>HYPERLINK \l "_Toc466975332"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6.3</w:t>
        </w:r>
        <w:r>
          <w:rPr>
            <w:rFonts w:asciiTheme="minorHAnsi" w:hAnsiTheme="minorHAnsi"/>
            <w:sz w:val="22"/>
          </w:rPr>
          <w:tab/>
        </w:r>
        <w:r w:rsidRPr="00A05AC2">
          <w:rPr>
            <w:rStyle w:val="Hyperlink"/>
          </w:rPr>
          <w:t>Future Work: Supervised IODVS</w:t>
        </w:r>
        <w:r>
          <w:rPr>
            <w:webHidden/>
          </w:rPr>
          <w:tab/>
        </w:r>
        <w:r>
          <w:rPr>
            <w:webHidden/>
          </w:rPr>
          <w:fldChar w:fldCharType="begin"/>
        </w:r>
        <w:r>
          <w:rPr>
            <w:webHidden/>
          </w:rPr>
          <w:instrText xml:space="preserve"> PAGEREF _Toc466975332 \h </w:instrText>
        </w:r>
        <w:r>
          <w:rPr>
            <w:webHidden/>
          </w:rPr>
        </w:r>
      </w:ins>
      <w:r>
        <w:rPr>
          <w:webHidden/>
        </w:rPr>
        <w:fldChar w:fldCharType="separate"/>
      </w:r>
      <w:ins w:id="263" w:author="drmoore" w:date="2016-11-15T12:13:00Z">
        <w:r w:rsidR="00155DAD">
          <w:rPr>
            <w:webHidden/>
          </w:rPr>
          <w:t>105</w:t>
        </w:r>
      </w:ins>
      <w:ins w:id="264" w:author="drmoore" w:date="2016-11-15T12:12:00Z">
        <w:r>
          <w:rPr>
            <w:webHidden/>
          </w:rPr>
          <w:fldChar w:fldCharType="end"/>
        </w:r>
        <w:r w:rsidRPr="00A05AC2">
          <w:rPr>
            <w:rStyle w:val="Hyperlink"/>
          </w:rPr>
          <w:fldChar w:fldCharType="end"/>
        </w:r>
      </w:ins>
    </w:p>
    <w:p w:rsidR="00E82F0A" w:rsidRDefault="00E82F0A">
      <w:pPr>
        <w:pStyle w:val="TOC2"/>
        <w:rPr>
          <w:ins w:id="265" w:author="drmoore" w:date="2016-11-15T12:12:00Z"/>
          <w:rFonts w:asciiTheme="minorHAnsi" w:hAnsiTheme="minorHAnsi"/>
          <w:sz w:val="22"/>
        </w:rPr>
      </w:pPr>
      <w:ins w:id="266" w:author="drmoore" w:date="2016-11-15T12:12:00Z">
        <w:r w:rsidRPr="00A05AC2">
          <w:rPr>
            <w:rStyle w:val="Hyperlink"/>
          </w:rPr>
          <w:lastRenderedPageBreak/>
          <w:fldChar w:fldCharType="begin"/>
        </w:r>
        <w:r w:rsidRPr="00A05AC2">
          <w:rPr>
            <w:rStyle w:val="Hyperlink"/>
          </w:rPr>
          <w:instrText xml:space="preserve"> </w:instrText>
        </w:r>
        <w:r>
          <w:instrText>HYPERLINK \l "_Toc466975333"</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6.4</w:t>
        </w:r>
        <w:r>
          <w:rPr>
            <w:rFonts w:asciiTheme="minorHAnsi" w:hAnsiTheme="minorHAnsi"/>
            <w:sz w:val="22"/>
          </w:rPr>
          <w:tab/>
        </w:r>
        <w:r w:rsidRPr="00A05AC2">
          <w:rPr>
            <w:rStyle w:val="Hyperlink"/>
          </w:rPr>
          <w:t>Future Work: PACER Missed Prediction Analysis</w:t>
        </w:r>
        <w:r>
          <w:rPr>
            <w:webHidden/>
          </w:rPr>
          <w:tab/>
        </w:r>
        <w:r>
          <w:rPr>
            <w:webHidden/>
          </w:rPr>
          <w:fldChar w:fldCharType="begin"/>
        </w:r>
        <w:r>
          <w:rPr>
            <w:webHidden/>
          </w:rPr>
          <w:instrText xml:space="preserve"> PAGEREF _Toc466975333 \h </w:instrText>
        </w:r>
        <w:r>
          <w:rPr>
            <w:webHidden/>
          </w:rPr>
        </w:r>
      </w:ins>
      <w:r>
        <w:rPr>
          <w:webHidden/>
        </w:rPr>
        <w:fldChar w:fldCharType="separate"/>
      </w:r>
      <w:ins w:id="267" w:author="drmoore" w:date="2016-11-15T12:13:00Z">
        <w:r w:rsidR="00155DAD">
          <w:rPr>
            <w:webHidden/>
          </w:rPr>
          <w:t>106</w:t>
        </w:r>
      </w:ins>
      <w:ins w:id="268"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269" w:author="drmoore" w:date="2016-11-15T12:12:00Z"/>
          <w:rFonts w:asciiTheme="minorHAnsi" w:hAnsiTheme="minorHAnsi"/>
          <w:noProof/>
          <w:sz w:val="22"/>
        </w:rPr>
      </w:pPr>
      <w:ins w:id="27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"_Toc466975334"</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References</w:t>
        </w:r>
        <w:r>
          <w:rPr>
            <w:noProof/>
            <w:webHidden/>
          </w:rPr>
          <w:tab/>
        </w:r>
        <w:r>
          <w:rPr>
            <w:noProof/>
            <w:webHidden/>
          </w:rPr>
          <w:fldChar w:fldCharType="begin"/>
        </w:r>
        <w:r>
          <w:rPr>
            <w:noProof/>
            <w:webHidden/>
          </w:rPr>
          <w:instrText xml:space="preserve"> PAGEREF _Toc466975334 \h </w:instrText>
        </w:r>
        <w:r>
          <w:rPr>
            <w:noProof/>
            <w:webHidden/>
          </w:rPr>
        </w:r>
      </w:ins>
      <w:r>
        <w:rPr>
          <w:noProof/>
          <w:webHidden/>
        </w:rPr>
        <w:fldChar w:fldCharType="separate"/>
      </w:r>
      <w:ins w:id="271" w:author="drmoore" w:date="2016-11-15T12:13:00Z">
        <w:r w:rsidR="00155DAD">
          <w:rPr>
            <w:noProof/>
            <w:webHidden/>
          </w:rPr>
          <w:t>107</w:t>
        </w:r>
      </w:ins>
      <w:ins w:id="272"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273" w:author="drmoore" w:date="2016-11-15T12:12:00Z"/>
          <w:rFonts w:asciiTheme="minorHAnsi" w:hAnsiTheme="minorHAnsi"/>
          <w:noProof/>
          <w:sz w:val="22"/>
        </w:rPr>
      </w:pPr>
      <w:ins w:id="27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"_Toc466975335"</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APPENDICES</w:t>
        </w:r>
        <w:r>
          <w:rPr>
            <w:noProof/>
            <w:webHidden/>
          </w:rPr>
          <w:tab/>
        </w:r>
        <w:r>
          <w:rPr>
            <w:noProof/>
            <w:webHidden/>
          </w:rPr>
          <w:fldChar w:fldCharType="begin"/>
        </w:r>
        <w:r>
          <w:rPr>
            <w:noProof/>
            <w:webHidden/>
          </w:rPr>
          <w:instrText xml:space="preserve"> PAGEREF _Toc466975335 \h </w:instrText>
        </w:r>
        <w:r>
          <w:rPr>
            <w:noProof/>
            <w:webHidden/>
          </w:rPr>
        </w:r>
      </w:ins>
      <w:r>
        <w:rPr>
          <w:noProof/>
          <w:webHidden/>
        </w:rPr>
        <w:fldChar w:fldCharType="separate"/>
      </w:r>
      <w:ins w:id="275" w:author="drmoore" w:date="2016-11-15T12:13:00Z">
        <w:r w:rsidR="00155DAD">
          <w:rPr>
            <w:noProof/>
            <w:webHidden/>
          </w:rPr>
          <w:t>112</w:t>
        </w:r>
      </w:ins>
      <w:ins w:id="276"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277" w:author="drmoore" w:date="2016-11-15T12:12:00Z"/>
          <w:rFonts w:asciiTheme="minorHAnsi" w:hAnsiTheme="minorHAnsi"/>
          <w:noProof/>
          <w:sz w:val="22"/>
        </w:rPr>
      </w:pPr>
      <w:ins w:id="27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"_Toc466975336"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A: PEGMA Sc</w:t>
        </w:r>
        <w:r w:rsidRPr="00A05AC2">
          <w:rPr>
            <w:rStyle w:val="Hyperlink"/>
            <w:noProof/>
          </w:rPr>
          <w:t>h</w:t>
        </w:r>
        <w:r w:rsidRPr="00A05AC2">
          <w:rPr>
            <w:rStyle w:val="Hyperlink"/>
            <w:noProof/>
          </w:rPr>
          <w:t>ematic</w:t>
        </w:r>
        <w:r>
          <w:rPr>
            <w:noProof/>
            <w:webHidden/>
          </w:rPr>
          <w:tab/>
        </w:r>
        <w:r>
          <w:rPr>
            <w:noProof/>
            <w:webHidden/>
          </w:rPr>
          <w:fldChar w:fldCharType="begin"/>
        </w:r>
        <w:r>
          <w:rPr>
            <w:noProof/>
            <w:webHidden/>
          </w:rPr>
          <w:instrText xml:space="preserve"> PAGEREF _Toc466975336 \h </w:instrText>
        </w:r>
        <w:r>
          <w:rPr>
            <w:noProof/>
            <w:webHidden/>
          </w:rPr>
        </w:r>
      </w:ins>
      <w:r>
        <w:rPr>
          <w:noProof/>
          <w:webHidden/>
        </w:rPr>
        <w:fldChar w:fldCharType="separate"/>
      </w:r>
      <w:ins w:id="279" w:author="drmoore" w:date="2016-11-15T12:13:00Z">
        <w:r w:rsidR="00155DAD">
          <w:rPr>
            <w:noProof/>
            <w:webHidden/>
          </w:rPr>
          <w:t>113</w:t>
        </w:r>
      </w:ins>
      <w:ins w:id="280" w:author="drmoore" w:date="2016-11-15T12:12:00Z">
        <w:r>
          <w:rPr>
            <w:noProof/>
            <w:webHidden/>
          </w:rPr>
          <w:fldChar w:fldCharType="end"/>
        </w:r>
        <w:r w:rsidRPr="00A05AC2">
          <w:rPr>
            <w:rStyle w:val="Hyperlink"/>
            <w:noProof/>
          </w:rPr>
          <w:fldChar w:fldCharType="end"/>
        </w:r>
      </w:ins>
    </w:p>
    <w:p w:rsidR="00E82F0A" w:rsidRDefault="00E82F0A">
      <w:pPr>
        <w:pStyle w:val="TOC2"/>
        <w:rPr>
          <w:ins w:id="281" w:author="drmoore" w:date="2016-11-15T12:12:00Z"/>
          <w:rFonts w:asciiTheme="minorHAnsi" w:hAnsiTheme="minorHAnsi"/>
          <w:sz w:val="22"/>
        </w:rPr>
      </w:pPr>
      <w:ins w:id="282" w:author="drmoore" w:date="2016-11-15T12:12:00Z">
        <w:r w:rsidRPr="00A05AC2">
          <w:rPr>
            <w:rStyle w:val="Hyperlink"/>
          </w:rPr>
          <w:fldChar w:fldCharType="begin"/>
        </w:r>
        <w:r w:rsidRPr="00A05AC2">
          <w:rPr>
            <w:rStyle w:val="Hyperlink"/>
          </w:rPr>
          <w:instrText xml:space="preserve"> </w:instrText>
        </w:r>
        <w:r>
          <w:instrText>HYPERLINK \l "_Toc466975337"</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7.1</w:t>
        </w:r>
        <w:r>
          <w:rPr>
            <w:rFonts w:asciiTheme="minorHAnsi" w:hAnsiTheme="minorHAnsi"/>
            <w:sz w:val="22"/>
          </w:rPr>
          <w:tab/>
        </w:r>
        <w:r w:rsidRPr="00A05AC2">
          <w:rPr>
            <w:rStyle w:val="Hyperlink"/>
          </w:rPr>
          <w:t>Microcontroller pinout and SRAM connection</w:t>
        </w:r>
        <w:r>
          <w:rPr>
            <w:webHidden/>
          </w:rPr>
          <w:tab/>
        </w:r>
        <w:r>
          <w:rPr>
            <w:webHidden/>
          </w:rPr>
          <w:fldChar w:fldCharType="begin"/>
        </w:r>
        <w:r>
          <w:rPr>
            <w:webHidden/>
          </w:rPr>
          <w:instrText xml:space="preserve"> PAGEREF _Toc466975337 \h </w:instrText>
        </w:r>
        <w:r>
          <w:rPr>
            <w:webHidden/>
          </w:rPr>
        </w:r>
      </w:ins>
      <w:r>
        <w:rPr>
          <w:webHidden/>
        </w:rPr>
        <w:fldChar w:fldCharType="separate"/>
      </w:r>
      <w:ins w:id="283" w:author="drmoore" w:date="2016-11-15T12:13:00Z">
        <w:r w:rsidR="00155DAD">
          <w:rPr>
            <w:webHidden/>
          </w:rPr>
          <w:t>114</w:t>
        </w:r>
      </w:ins>
      <w:ins w:id="284" w:author="drmoore" w:date="2016-11-15T12:12:00Z">
        <w:r>
          <w:rPr>
            <w:webHidden/>
          </w:rPr>
          <w:fldChar w:fldCharType="end"/>
        </w:r>
        <w:r w:rsidRPr="00A05AC2">
          <w:rPr>
            <w:rStyle w:val="Hyperlink"/>
          </w:rPr>
          <w:fldChar w:fldCharType="end"/>
        </w:r>
      </w:ins>
    </w:p>
    <w:p w:rsidR="00E82F0A" w:rsidRDefault="00E82F0A">
      <w:pPr>
        <w:pStyle w:val="TOC2"/>
        <w:rPr>
          <w:ins w:id="285" w:author="drmoore" w:date="2016-11-15T12:12:00Z"/>
          <w:rFonts w:asciiTheme="minorHAnsi" w:hAnsiTheme="minorHAnsi"/>
          <w:sz w:val="22"/>
        </w:rPr>
      </w:pPr>
      <w:ins w:id="286" w:author="drmoore" w:date="2016-11-15T12:12:00Z">
        <w:r w:rsidRPr="00A05AC2">
          <w:rPr>
            <w:rStyle w:val="Hyperlink"/>
          </w:rPr>
          <w:fldChar w:fldCharType="begin"/>
        </w:r>
        <w:r w:rsidRPr="00A05AC2">
          <w:rPr>
            <w:rStyle w:val="Hyperlink"/>
          </w:rPr>
          <w:instrText xml:space="preserve"> </w:instrText>
        </w:r>
        <w:r>
          <w:instrText>HYPERLINK \l "_Toc466975338"</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7.2</w:t>
        </w:r>
        <w:r>
          <w:rPr>
            <w:rFonts w:asciiTheme="minorHAnsi" w:hAnsiTheme="minorHAnsi"/>
            <w:sz w:val="22"/>
          </w:rPr>
          <w:tab/>
        </w:r>
        <w:r w:rsidRPr="00A05AC2">
          <w:rPr>
            <w:rStyle w:val="Hyperlink"/>
          </w:rPr>
          <w:t>Renewable input boost circuitry, measurement and modulation</w:t>
        </w:r>
        <w:r>
          <w:rPr>
            <w:webHidden/>
          </w:rPr>
          <w:tab/>
        </w:r>
        <w:r>
          <w:rPr>
            <w:webHidden/>
          </w:rPr>
          <w:fldChar w:fldCharType="begin"/>
        </w:r>
        <w:r>
          <w:rPr>
            <w:webHidden/>
          </w:rPr>
          <w:instrText xml:space="preserve"> PAGEREF _Toc466975338 \h </w:instrText>
        </w:r>
        <w:r>
          <w:rPr>
            <w:webHidden/>
          </w:rPr>
        </w:r>
      </w:ins>
      <w:r>
        <w:rPr>
          <w:webHidden/>
        </w:rPr>
        <w:fldChar w:fldCharType="separate"/>
      </w:r>
      <w:ins w:id="287" w:author="drmoore" w:date="2016-11-15T12:13:00Z">
        <w:r w:rsidR="00155DAD">
          <w:rPr>
            <w:webHidden/>
          </w:rPr>
          <w:t>115</w:t>
        </w:r>
      </w:ins>
      <w:ins w:id="288" w:author="drmoore" w:date="2016-11-15T12:12:00Z">
        <w:r>
          <w:rPr>
            <w:webHidden/>
          </w:rPr>
          <w:fldChar w:fldCharType="end"/>
        </w:r>
        <w:r w:rsidRPr="00A05AC2">
          <w:rPr>
            <w:rStyle w:val="Hyperlink"/>
          </w:rPr>
          <w:fldChar w:fldCharType="end"/>
        </w:r>
      </w:ins>
    </w:p>
    <w:p w:rsidR="00E82F0A" w:rsidRDefault="00E82F0A">
      <w:pPr>
        <w:pStyle w:val="TOC2"/>
        <w:rPr>
          <w:ins w:id="289" w:author="drmoore" w:date="2016-11-15T12:12:00Z"/>
          <w:rFonts w:asciiTheme="minorHAnsi" w:hAnsiTheme="minorHAnsi"/>
          <w:sz w:val="22"/>
        </w:rPr>
      </w:pPr>
      <w:ins w:id="290" w:author="drmoore" w:date="2016-11-15T12:12:00Z">
        <w:r w:rsidRPr="00A05AC2">
          <w:rPr>
            <w:rStyle w:val="Hyperlink"/>
          </w:rPr>
          <w:fldChar w:fldCharType="begin"/>
        </w:r>
        <w:r w:rsidRPr="00A05AC2">
          <w:rPr>
            <w:rStyle w:val="Hyperlink"/>
          </w:rPr>
          <w:instrText xml:space="preserve"> </w:instrText>
        </w:r>
        <w:r>
          <w:instrText>HYPERLINK \l "_Toc466975339"</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7.3</w:t>
        </w:r>
        <w:r>
          <w:rPr>
            <w:rFonts w:asciiTheme="minorHAnsi" w:hAnsiTheme="minorHAnsi"/>
            <w:sz w:val="22"/>
          </w:rPr>
          <w:tab/>
        </w:r>
        <w:r w:rsidRPr="00A05AC2">
          <w:rPr>
            <w:rStyle w:val="Hyperlink"/>
          </w:rPr>
          <w:t>Energy storage and peripheral boost circuitry</w:t>
        </w:r>
        <w:r>
          <w:rPr>
            <w:webHidden/>
          </w:rPr>
          <w:tab/>
        </w:r>
        <w:r>
          <w:rPr>
            <w:webHidden/>
          </w:rPr>
          <w:fldChar w:fldCharType="begin"/>
        </w:r>
        <w:r>
          <w:rPr>
            <w:webHidden/>
          </w:rPr>
          <w:instrText xml:space="preserve"> PAGEREF _Toc466975339 \h </w:instrText>
        </w:r>
        <w:r>
          <w:rPr>
            <w:webHidden/>
          </w:rPr>
        </w:r>
      </w:ins>
      <w:r>
        <w:rPr>
          <w:webHidden/>
        </w:rPr>
        <w:fldChar w:fldCharType="separate"/>
      </w:r>
      <w:ins w:id="291" w:author="drmoore" w:date="2016-11-15T12:13:00Z">
        <w:r w:rsidR="00155DAD">
          <w:rPr>
            <w:webHidden/>
          </w:rPr>
          <w:t>116</w:t>
        </w:r>
      </w:ins>
      <w:ins w:id="292" w:author="drmoore" w:date="2016-11-15T12:12:00Z">
        <w:r>
          <w:rPr>
            <w:webHidden/>
          </w:rPr>
          <w:fldChar w:fldCharType="end"/>
        </w:r>
        <w:r w:rsidRPr="00A05AC2">
          <w:rPr>
            <w:rStyle w:val="Hyperlink"/>
          </w:rPr>
          <w:fldChar w:fldCharType="end"/>
        </w:r>
      </w:ins>
    </w:p>
    <w:p w:rsidR="00E82F0A" w:rsidRDefault="00E82F0A">
      <w:pPr>
        <w:pStyle w:val="TOC2"/>
        <w:rPr>
          <w:ins w:id="293" w:author="drmoore" w:date="2016-11-15T12:12:00Z"/>
          <w:rFonts w:asciiTheme="minorHAnsi" w:hAnsiTheme="minorHAnsi"/>
          <w:sz w:val="22"/>
        </w:rPr>
      </w:pPr>
      <w:ins w:id="294" w:author="drmoore" w:date="2016-11-15T12:12:00Z">
        <w:r w:rsidRPr="00A05AC2">
          <w:rPr>
            <w:rStyle w:val="Hyperlink"/>
          </w:rPr>
          <w:fldChar w:fldCharType="begin"/>
        </w:r>
        <w:r w:rsidRPr="00A05AC2">
          <w:rPr>
            <w:rStyle w:val="Hyperlink"/>
          </w:rPr>
          <w:instrText xml:space="preserve"> </w:instrText>
        </w:r>
        <w:r>
          <w:instrText>HYPERLINK \l "_Toc466975340"</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7.4</w:t>
        </w:r>
        <w:r>
          <w:rPr>
            <w:rFonts w:asciiTheme="minorHAnsi" w:hAnsiTheme="minorHAnsi"/>
            <w:sz w:val="22"/>
          </w:rPr>
          <w:tab/>
        </w:r>
        <w:r w:rsidRPr="00A05AC2">
          <w:rPr>
            <w:rStyle w:val="Hyperlink"/>
          </w:rPr>
          <w:t>Stepdown power supplies (peripheral domains)</w:t>
        </w:r>
        <w:r>
          <w:rPr>
            <w:webHidden/>
          </w:rPr>
          <w:tab/>
        </w:r>
        <w:r>
          <w:rPr>
            <w:webHidden/>
          </w:rPr>
          <w:fldChar w:fldCharType="begin"/>
        </w:r>
        <w:r>
          <w:rPr>
            <w:webHidden/>
          </w:rPr>
          <w:instrText xml:space="preserve"> PAGEREF _Toc466975340 \h </w:instrText>
        </w:r>
        <w:r>
          <w:rPr>
            <w:webHidden/>
          </w:rPr>
        </w:r>
      </w:ins>
      <w:r>
        <w:rPr>
          <w:webHidden/>
        </w:rPr>
        <w:fldChar w:fldCharType="separate"/>
      </w:r>
      <w:ins w:id="295" w:author="drmoore" w:date="2016-11-15T12:13:00Z">
        <w:r w:rsidR="00155DAD">
          <w:rPr>
            <w:webHidden/>
          </w:rPr>
          <w:t>117</w:t>
        </w:r>
      </w:ins>
      <w:ins w:id="296" w:author="drmoore" w:date="2016-11-15T12:12:00Z">
        <w:r>
          <w:rPr>
            <w:webHidden/>
          </w:rPr>
          <w:fldChar w:fldCharType="end"/>
        </w:r>
        <w:r w:rsidRPr="00A05AC2">
          <w:rPr>
            <w:rStyle w:val="Hyperlink"/>
          </w:rPr>
          <w:fldChar w:fldCharType="end"/>
        </w:r>
      </w:ins>
    </w:p>
    <w:p w:rsidR="00E82F0A" w:rsidRDefault="00E82F0A">
      <w:pPr>
        <w:pStyle w:val="TOC2"/>
        <w:rPr>
          <w:ins w:id="297" w:author="drmoore" w:date="2016-11-15T12:12:00Z"/>
          <w:rFonts w:asciiTheme="minorHAnsi" w:hAnsiTheme="minorHAnsi"/>
          <w:sz w:val="22"/>
        </w:rPr>
      </w:pPr>
      <w:ins w:id="298" w:author="drmoore" w:date="2016-11-15T12:12:00Z">
        <w:r w:rsidRPr="00A05AC2">
          <w:rPr>
            <w:rStyle w:val="Hyperlink"/>
          </w:rPr>
          <w:fldChar w:fldCharType="begin"/>
        </w:r>
        <w:r w:rsidRPr="00A05AC2">
          <w:rPr>
            <w:rStyle w:val="Hyperlink"/>
          </w:rPr>
          <w:instrText xml:space="preserve"> </w:instrText>
        </w:r>
        <w:r>
          <w:instrText>HYPERLINK \l "_Toc466975341"</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7.5</w:t>
        </w:r>
        <w:r>
          <w:rPr>
            <w:rFonts w:asciiTheme="minorHAnsi" w:hAnsiTheme="minorHAnsi"/>
            <w:sz w:val="22"/>
          </w:rPr>
          <w:tab/>
        </w:r>
        <w:r w:rsidRPr="00A05AC2">
          <w:rPr>
            <w:rStyle w:val="Hyperlink"/>
          </w:rPr>
          <w:t>Energy storage and peripheral boost circuitry</w:t>
        </w:r>
        <w:r>
          <w:rPr>
            <w:webHidden/>
          </w:rPr>
          <w:tab/>
        </w:r>
        <w:r>
          <w:rPr>
            <w:webHidden/>
          </w:rPr>
          <w:fldChar w:fldCharType="begin"/>
        </w:r>
        <w:r>
          <w:rPr>
            <w:webHidden/>
          </w:rPr>
          <w:instrText xml:space="preserve"> PAGEREF _Toc466975341 \h </w:instrText>
        </w:r>
        <w:r>
          <w:rPr>
            <w:webHidden/>
          </w:rPr>
        </w:r>
      </w:ins>
      <w:r>
        <w:rPr>
          <w:webHidden/>
        </w:rPr>
        <w:fldChar w:fldCharType="separate"/>
      </w:r>
      <w:ins w:id="299" w:author="drmoore" w:date="2016-11-15T12:13:00Z">
        <w:r w:rsidR="00155DAD">
          <w:rPr>
            <w:webHidden/>
          </w:rPr>
          <w:t>118</w:t>
        </w:r>
      </w:ins>
      <w:ins w:id="300" w:author="drmoore" w:date="2016-11-15T12:12:00Z">
        <w:r>
          <w:rPr>
            <w:webHidden/>
          </w:rPr>
          <w:fldChar w:fldCharType="end"/>
        </w:r>
        <w:r w:rsidRPr="00A05AC2">
          <w:rPr>
            <w:rStyle w:val="Hyperlink"/>
          </w:rPr>
          <w:fldChar w:fldCharType="end"/>
        </w:r>
      </w:ins>
    </w:p>
    <w:p w:rsidR="00E82F0A" w:rsidRDefault="00E82F0A">
      <w:pPr>
        <w:pStyle w:val="TOC2"/>
        <w:rPr>
          <w:ins w:id="301" w:author="drmoore" w:date="2016-11-15T12:12:00Z"/>
          <w:rFonts w:asciiTheme="minorHAnsi" w:hAnsiTheme="minorHAnsi"/>
          <w:sz w:val="22"/>
        </w:rPr>
      </w:pPr>
      <w:ins w:id="302" w:author="drmoore" w:date="2016-11-15T12:12:00Z">
        <w:r w:rsidRPr="00A05AC2">
          <w:rPr>
            <w:rStyle w:val="Hyperlink"/>
          </w:rPr>
          <w:fldChar w:fldCharType="begin"/>
        </w:r>
        <w:r w:rsidRPr="00A05AC2">
          <w:rPr>
            <w:rStyle w:val="Hyperlink"/>
          </w:rPr>
          <w:instrText xml:space="preserve"> </w:instrText>
        </w:r>
        <w:r>
          <w:instrText>HYPERLINK \l "_Toc466975342"</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7.6</w:t>
        </w:r>
        <w:r>
          <w:rPr>
            <w:rFonts w:asciiTheme="minorHAnsi" w:hAnsiTheme="minorHAnsi"/>
            <w:sz w:val="22"/>
          </w:rPr>
          <w:tab/>
        </w:r>
        <w:r w:rsidRPr="00A05AC2">
          <w:rPr>
            <w:rStyle w:val="Hyperlink"/>
          </w:rPr>
          <w:t>Peripheral domain current measurement</w:t>
        </w:r>
        <w:r>
          <w:rPr>
            <w:webHidden/>
          </w:rPr>
          <w:tab/>
        </w:r>
        <w:r>
          <w:rPr>
            <w:webHidden/>
          </w:rPr>
          <w:fldChar w:fldCharType="begin"/>
        </w:r>
        <w:r>
          <w:rPr>
            <w:webHidden/>
          </w:rPr>
          <w:instrText xml:space="preserve"> PAGEREF _Toc466975342 \h </w:instrText>
        </w:r>
        <w:r>
          <w:rPr>
            <w:webHidden/>
          </w:rPr>
        </w:r>
      </w:ins>
      <w:r>
        <w:rPr>
          <w:webHidden/>
        </w:rPr>
        <w:fldChar w:fldCharType="separate"/>
      </w:r>
      <w:ins w:id="303" w:author="drmoore" w:date="2016-11-15T12:13:00Z">
        <w:r w:rsidR="00155DAD">
          <w:rPr>
            <w:webHidden/>
          </w:rPr>
          <w:t>119</w:t>
        </w:r>
      </w:ins>
      <w:ins w:id="304" w:author="drmoore" w:date="2016-11-15T12:12:00Z">
        <w:r>
          <w:rPr>
            <w:webHidden/>
          </w:rPr>
          <w:fldChar w:fldCharType="end"/>
        </w:r>
        <w:r w:rsidRPr="00A05AC2">
          <w:rPr>
            <w:rStyle w:val="Hyperlink"/>
          </w:rPr>
          <w:fldChar w:fldCharType="end"/>
        </w:r>
      </w:ins>
    </w:p>
    <w:p w:rsidR="00E82F0A" w:rsidRDefault="00E82F0A">
      <w:pPr>
        <w:pStyle w:val="TOC2"/>
        <w:rPr>
          <w:ins w:id="305" w:author="drmoore" w:date="2016-11-15T12:12:00Z"/>
          <w:rFonts w:asciiTheme="minorHAnsi" w:hAnsiTheme="minorHAnsi"/>
          <w:sz w:val="22"/>
        </w:rPr>
      </w:pPr>
      <w:ins w:id="306" w:author="drmoore" w:date="2016-11-15T12:12:00Z">
        <w:r w:rsidRPr="00A05AC2">
          <w:rPr>
            <w:rStyle w:val="Hyperlink"/>
          </w:rPr>
          <w:fldChar w:fldCharType="begin"/>
        </w:r>
        <w:r w:rsidRPr="00A05AC2">
          <w:rPr>
            <w:rStyle w:val="Hyperlink"/>
          </w:rPr>
          <w:instrText xml:space="preserve"> </w:instrText>
        </w:r>
        <w:r>
          <w:instrText>HYPERLINK \l "_Toc466975343"</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7.7</w:t>
        </w:r>
        <w:r>
          <w:rPr>
            <w:rFonts w:asciiTheme="minorHAnsi" w:hAnsiTheme="minorHAnsi"/>
            <w:sz w:val="22"/>
          </w:rPr>
          <w:tab/>
        </w:r>
        <w:r w:rsidRPr="00A05AC2">
          <w:rPr>
            <w:rStyle w:val="Hyperlink"/>
          </w:rPr>
          <w:t>Communications peripherals</w:t>
        </w:r>
        <w:r>
          <w:rPr>
            <w:webHidden/>
          </w:rPr>
          <w:tab/>
        </w:r>
        <w:r>
          <w:rPr>
            <w:webHidden/>
          </w:rPr>
          <w:fldChar w:fldCharType="begin"/>
        </w:r>
        <w:r>
          <w:rPr>
            <w:webHidden/>
          </w:rPr>
          <w:instrText xml:space="preserve"> PAGEREF _Toc466975343 \h </w:instrText>
        </w:r>
        <w:r>
          <w:rPr>
            <w:webHidden/>
          </w:rPr>
        </w:r>
      </w:ins>
      <w:r>
        <w:rPr>
          <w:webHidden/>
        </w:rPr>
        <w:fldChar w:fldCharType="separate"/>
      </w:r>
      <w:ins w:id="307" w:author="drmoore" w:date="2016-11-15T12:13:00Z">
        <w:r w:rsidR="00155DAD">
          <w:rPr>
            <w:webHidden/>
          </w:rPr>
          <w:t>120</w:t>
        </w:r>
      </w:ins>
      <w:ins w:id="308" w:author="drmoore" w:date="2016-11-15T12:12:00Z">
        <w:r>
          <w:rPr>
            <w:webHidden/>
          </w:rPr>
          <w:fldChar w:fldCharType="end"/>
        </w:r>
        <w:r w:rsidRPr="00A05AC2">
          <w:rPr>
            <w:rStyle w:val="Hyperlink"/>
          </w:rPr>
          <w:fldChar w:fldCharType="end"/>
        </w:r>
      </w:ins>
    </w:p>
    <w:p w:rsidR="00E82F0A" w:rsidRDefault="00E82F0A">
      <w:pPr>
        <w:pStyle w:val="TOC2"/>
        <w:rPr>
          <w:ins w:id="309" w:author="drmoore" w:date="2016-11-15T12:12:00Z"/>
          <w:rFonts w:asciiTheme="minorHAnsi" w:hAnsiTheme="minorHAnsi"/>
          <w:sz w:val="22"/>
        </w:rPr>
      </w:pPr>
      <w:ins w:id="310" w:author="drmoore" w:date="2016-11-15T12:12:00Z">
        <w:r w:rsidRPr="00A05AC2">
          <w:rPr>
            <w:rStyle w:val="Hyperlink"/>
          </w:rPr>
          <w:fldChar w:fldCharType="begin"/>
        </w:r>
        <w:r w:rsidRPr="00A05AC2">
          <w:rPr>
            <w:rStyle w:val="Hyperlink"/>
          </w:rPr>
          <w:instrText xml:space="preserve"> </w:instrText>
        </w:r>
        <w:r>
          <w:instrText>HYPERLINK \l "_Toc466975344"</w:instrText>
        </w:r>
        <w:r w:rsidRPr="00A05AC2">
          <w:rPr>
            <w:rStyle w:val="Hyperlink"/>
          </w:rPr>
          <w:instrText xml:space="preserve"> </w:instrText>
        </w:r>
        <w:r w:rsidRPr="00A05AC2">
          <w:rPr>
            <w:rStyle w:val="Hyperlink"/>
          </w:rPr>
        </w:r>
        <w:r w:rsidRPr="00A05AC2">
          <w:rPr>
            <w:rStyle w:val="Hyperlink"/>
          </w:rPr>
          <w:fldChar w:fldCharType="separate"/>
        </w:r>
        <w:r w:rsidRPr="00A05AC2">
          <w:rPr>
            <w:rStyle w:val="Hyperlink"/>
          </w:rPr>
          <w:t>7.8</w:t>
        </w:r>
        <w:r>
          <w:rPr>
            <w:rFonts w:asciiTheme="minorHAnsi" w:hAnsiTheme="minorHAnsi"/>
            <w:sz w:val="22"/>
          </w:rPr>
          <w:tab/>
        </w:r>
        <w:r w:rsidRPr="00A05AC2">
          <w:rPr>
            <w:rStyle w:val="Hyperlink"/>
          </w:rPr>
          <w:t>Analog domain</w:t>
        </w:r>
        <w:r>
          <w:rPr>
            <w:webHidden/>
          </w:rPr>
          <w:tab/>
        </w:r>
        <w:r>
          <w:rPr>
            <w:webHidden/>
          </w:rPr>
          <w:fldChar w:fldCharType="begin"/>
        </w:r>
        <w:r>
          <w:rPr>
            <w:webHidden/>
          </w:rPr>
          <w:instrText xml:space="preserve"> PAGEREF _Toc466975344 \h </w:instrText>
        </w:r>
        <w:r>
          <w:rPr>
            <w:webHidden/>
          </w:rPr>
        </w:r>
      </w:ins>
      <w:r>
        <w:rPr>
          <w:webHidden/>
        </w:rPr>
        <w:fldChar w:fldCharType="separate"/>
      </w:r>
      <w:ins w:id="311" w:author="drmoore" w:date="2016-11-15T12:13:00Z">
        <w:r w:rsidR="00155DAD">
          <w:rPr>
            <w:webHidden/>
          </w:rPr>
          <w:t>121</w:t>
        </w:r>
      </w:ins>
      <w:ins w:id="312" w:author="drmoore" w:date="2016-11-15T12:12:00Z">
        <w:r>
          <w:rPr>
            <w:webHidden/>
          </w:rPr>
          <w:fldChar w:fldCharType="end"/>
        </w:r>
        <w:r w:rsidRPr="00A05AC2">
          <w:rPr>
            <w:rStyle w:val="Hyperlink"/>
          </w:rPr>
          <w:fldChar w:fldCharType="end"/>
        </w:r>
      </w:ins>
    </w:p>
    <w:p w:rsidR="00E82F0A" w:rsidRDefault="00E82F0A">
      <w:pPr>
        <w:pStyle w:val="TOC1"/>
        <w:tabs>
          <w:tab w:val="right" w:leader="dot" w:pos="8990"/>
        </w:tabs>
        <w:rPr>
          <w:ins w:id="313" w:author="drmoore" w:date="2016-11-15T12:12:00Z"/>
          <w:rFonts w:asciiTheme="minorHAnsi" w:hAnsiTheme="minorHAnsi"/>
          <w:noProof/>
          <w:sz w:val="22"/>
        </w:rPr>
      </w:pPr>
      <w:ins w:id="314"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"_Toc466975345"</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B: ASDM-300F Schematic</w:t>
        </w:r>
        <w:r>
          <w:rPr>
            <w:noProof/>
            <w:webHidden/>
          </w:rPr>
          <w:tab/>
        </w:r>
        <w:r>
          <w:rPr>
            <w:noProof/>
            <w:webHidden/>
          </w:rPr>
          <w:fldChar w:fldCharType="begin"/>
        </w:r>
        <w:r>
          <w:rPr>
            <w:noProof/>
            <w:webHidden/>
          </w:rPr>
          <w:instrText xml:space="preserve"> PAGEREF _Toc466975345 \h </w:instrText>
        </w:r>
        <w:r>
          <w:rPr>
            <w:noProof/>
            <w:webHidden/>
          </w:rPr>
        </w:r>
      </w:ins>
      <w:r>
        <w:rPr>
          <w:noProof/>
          <w:webHidden/>
        </w:rPr>
        <w:fldChar w:fldCharType="separate"/>
      </w:r>
      <w:ins w:id="315" w:author="drmoore" w:date="2016-11-15T12:13:00Z">
        <w:r w:rsidR="00155DAD">
          <w:rPr>
            <w:noProof/>
            <w:webHidden/>
          </w:rPr>
          <w:t>122</w:t>
        </w:r>
      </w:ins>
      <w:ins w:id="316"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317" w:author="drmoore" w:date="2016-11-15T12:12:00Z"/>
          <w:rFonts w:asciiTheme="minorHAnsi" w:hAnsiTheme="minorHAnsi"/>
          <w:noProof/>
          <w:sz w:val="22"/>
        </w:rPr>
      </w:pPr>
      <w:ins w:id="318"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"_Toc466975346"</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C: PPS-330D Schematic</w:t>
        </w:r>
        <w:r>
          <w:rPr>
            <w:noProof/>
            <w:webHidden/>
          </w:rPr>
          <w:tab/>
        </w:r>
        <w:r>
          <w:rPr>
            <w:noProof/>
            <w:webHidden/>
          </w:rPr>
          <w:fldChar w:fldCharType="begin"/>
        </w:r>
        <w:r>
          <w:rPr>
            <w:noProof/>
            <w:webHidden/>
          </w:rPr>
          <w:instrText xml:space="preserve"> PAGEREF _Toc466975346 \h </w:instrText>
        </w:r>
        <w:r>
          <w:rPr>
            <w:noProof/>
            <w:webHidden/>
          </w:rPr>
        </w:r>
      </w:ins>
      <w:r>
        <w:rPr>
          <w:noProof/>
          <w:webHidden/>
        </w:rPr>
        <w:fldChar w:fldCharType="separate"/>
      </w:r>
      <w:ins w:id="319" w:author="drmoore" w:date="2016-11-15T12:13:00Z">
        <w:r w:rsidR="00155DAD">
          <w:rPr>
            <w:noProof/>
            <w:webHidden/>
          </w:rPr>
          <w:t>123</w:t>
        </w:r>
      </w:ins>
      <w:ins w:id="320"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321" w:author="drmoore" w:date="2016-11-15T12:12:00Z"/>
          <w:rFonts w:asciiTheme="minorHAnsi" w:hAnsiTheme="minorHAnsi"/>
          <w:noProof/>
          <w:sz w:val="22"/>
        </w:rPr>
      </w:pPr>
      <w:ins w:id="322"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"_Toc466975347"</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D: PLR-5010D (Rev0) Schematic</w:t>
        </w:r>
        <w:r>
          <w:rPr>
            <w:noProof/>
            <w:webHidden/>
          </w:rPr>
          <w:tab/>
        </w:r>
        <w:r>
          <w:rPr>
            <w:noProof/>
            <w:webHidden/>
          </w:rPr>
          <w:fldChar w:fldCharType="begin"/>
        </w:r>
        <w:r>
          <w:rPr>
            <w:noProof/>
            <w:webHidden/>
          </w:rPr>
          <w:instrText xml:space="preserve"> PAGEREF _Toc466975347 \h </w:instrText>
        </w:r>
        <w:r>
          <w:rPr>
            <w:noProof/>
            <w:webHidden/>
          </w:rPr>
        </w:r>
      </w:ins>
      <w:r>
        <w:rPr>
          <w:noProof/>
          <w:webHidden/>
        </w:rPr>
        <w:fldChar w:fldCharType="separate"/>
      </w:r>
      <w:ins w:id="323" w:author="drmoore" w:date="2016-11-15T12:13:00Z">
        <w:r w:rsidR="00155DAD">
          <w:rPr>
            <w:noProof/>
            <w:webHidden/>
          </w:rPr>
          <w:t>124</w:t>
        </w:r>
      </w:ins>
      <w:ins w:id="324"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325" w:author="drmoore" w:date="2016-11-15T12:12:00Z"/>
          <w:rFonts w:asciiTheme="minorHAnsi" w:hAnsiTheme="minorHAnsi"/>
          <w:noProof/>
          <w:sz w:val="22"/>
        </w:rPr>
      </w:pPr>
      <w:ins w:id="326"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"_Toc466975348"</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E: PLR-5010D (Rev1) Schematic</w:t>
        </w:r>
        <w:r>
          <w:rPr>
            <w:noProof/>
            <w:webHidden/>
          </w:rPr>
          <w:tab/>
        </w:r>
        <w:r>
          <w:rPr>
            <w:noProof/>
            <w:webHidden/>
          </w:rPr>
          <w:fldChar w:fldCharType="begin"/>
        </w:r>
        <w:r>
          <w:rPr>
            <w:noProof/>
            <w:webHidden/>
          </w:rPr>
          <w:instrText xml:space="preserve"> PAGEREF _Toc466975348 \h </w:instrText>
        </w:r>
        <w:r>
          <w:rPr>
            <w:noProof/>
            <w:webHidden/>
          </w:rPr>
        </w:r>
      </w:ins>
      <w:r>
        <w:rPr>
          <w:noProof/>
          <w:webHidden/>
        </w:rPr>
        <w:fldChar w:fldCharType="separate"/>
      </w:r>
      <w:ins w:id="327" w:author="drmoore" w:date="2016-11-15T12:13:00Z">
        <w:r w:rsidR="00155DAD">
          <w:rPr>
            <w:noProof/>
            <w:webHidden/>
          </w:rPr>
          <w:t>125</w:t>
        </w:r>
      </w:ins>
      <w:ins w:id="328" w:author="drmoore" w:date="2016-11-15T12:12:00Z">
        <w:r>
          <w:rPr>
            <w:noProof/>
            <w:webHidden/>
          </w:rPr>
          <w:fldChar w:fldCharType="end"/>
        </w:r>
        <w:r w:rsidRPr="00A05AC2">
          <w:rPr>
            <w:rStyle w:val="Hyperlink"/>
            <w:noProof/>
          </w:rPr>
          <w:fldChar w:fldCharType="end"/>
        </w:r>
      </w:ins>
    </w:p>
    <w:p w:rsidR="00E82F0A" w:rsidRDefault="00E82F0A">
      <w:pPr>
        <w:pStyle w:val="TOC1"/>
        <w:tabs>
          <w:tab w:val="right" w:leader="dot" w:pos="8990"/>
        </w:tabs>
        <w:rPr>
          <w:ins w:id="329" w:author="drmoore" w:date="2016-11-15T12:12:00Z"/>
          <w:rFonts w:asciiTheme="minorHAnsi" w:hAnsiTheme="minorHAnsi"/>
          <w:noProof/>
          <w:sz w:val="22"/>
        </w:rPr>
      </w:pPr>
      <w:ins w:id="330" w:author="drmoore" w:date="2016-11-15T12:12:00Z">
        <w:r w:rsidRPr="00A05AC2">
          <w:rPr>
            <w:rStyle w:val="Hyperlink"/>
            <w:noProof/>
          </w:rPr>
          <w:fldChar w:fldCharType="begin"/>
        </w:r>
        <w:r w:rsidRPr="00A05AC2">
          <w:rPr>
            <w:rStyle w:val="Hyperlink"/>
            <w:noProof/>
          </w:rPr>
          <w:instrText xml:space="preserve"> </w:instrText>
        </w:r>
        <w:r>
          <w:rPr>
            <w:noProof/>
          </w:rPr>
          <w:instrText>HYPERLINK \l "_Toc466975349"</w:instrText>
        </w:r>
        <w:r w:rsidRPr="00A05AC2">
          <w:rPr>
            <w:rStyle w:val="Hyperlink"/>
            <w:noProof/>
          </w:rPr>
          <w:instrText xml:space="preserve"> </w:instrText>
        </w:r>
        <w:r w:rsidRPr="00A05AC2">
          <w:rPr>
            <w:rStyle w:val="Hyperlink"/>
            <w:noProof/>
          </w:rPr>
        </w:r>
        <w:r w:rsidRPr="00A05AC2">
          <w:rPr>
            <w:rStyle w:val="Hyperlink"/>
            <w:noProof/>
          </w:rPr>
          <w:fldChar w:fldCharType="separate"/>
        </w:r>
        <w:r w:rsidRPr="00A05AC2">
          <w:rPr>
            <w:rStyle w:val="Hyperlink"/>
            <w:noProof/>
          </w:rPr>
          <w:t xml:space="preserve"> Appendix F: DEB429A Schematic</w:t>
        </w:r>
        <w:r>
          <w:rPr>
            <w:noProof/>
            <w:webHidden/>
          </w:rPr>
          <w:tab/>
        </w:r>
        <w:r>
          <w:rPr>
            <w:noProof/>
            <w:webHidden/>
          </w:rPr>
          <w:fldChar w:fldCharType="begin"/>
        </w:r>
        <w:r>
          <w:rPr>
            <w:noProof/>
            <w:webHidden/>
          </w:rPr>
          <w:instrText xml:space="preserve"> PAGEREF _Toc466975349 \h </w:instrText>
        </w:r>
        <w:r>
          <w:rPr>
            <w:noProof/>
            <w:webHidden/>
          </w:rPr>
        </w:r>
      </w:ins>
      <w:r>
        <w:rPr>
          <w:noProof/>
          <w:webHidden/>
        </w:rPr>
        <w:fldChar w:fldCharType="separate"/>
      </w:r>
      <w:ins w:id="331" w:author="drmoore" w:date="2016-11-15T12:13:00Z">
        <w:r w:rsidR="00155DAD">
          <w:rPr>
            <w:noProof/>
            <w:webHidden/>
          </w:rPr>
          <w:t>126</w:t>
        </w:r>
      </w:ins>
      <w:ins w:id="332" w:author="drmoore" w:date="2016-11-15T12:12:00Z">
        <w:r>
          <w:rPr>
            <w:noProof/>
            <w:webHidden/>
          </w:rPr>
          <w:fldChar w:fldCharType="end"/>
        </w:r>
        <w:r w:rsidRPr="00A05AC2">
          <w:rPr>
            <w:rStyle w:val="Hyperlink"/>
            <w:noProof/>
          </w:rPr>
          <w:fldChar w:fldCharType="end"/>
        </w:r>
      </w:ins>
    </w:p>
    <w:p w:rsidR="00FC3866" w:rsidDel="00BF1556" w:rsidRDefault="00FC3866">
      <w:pPr>
        <w:pStyle w:val="TOC1"/>
        <w:tabs>
          <w:tab w:val="right" w:leader="dot" w:pos="8990"/>
        </w:tabs>
        <w:rPr>
          <w:del w:id="333" w:author="drmoore" w:date="2016-11-10T19:19:00Z"/>
          <w:noProof/>
        </w:rPr>
      </w:pPr>
      <w:del w:id="334" w:author="drmoore" w:date="2016-11-10T19:19:00Z">
        <w:r w:rsidRPr="00BF1556" w:rsidDel="00BF1556">
          <w:rPr>
            <w:noProof/>
            <w:rPrChange w:id="335" w:author="drmoore" w:date="2016-11-10T19:19:00Z">
              <w:rPr>
                <w:rStyle w:val="Hyperlink"/>
                <w:noProof/>
              </w:rPr>
            </w:rPrChange>
          </w:rPr>
          <w:delText xml:space="preserve"> Chapter 1: Introduction</w:delText>
        </w:r>
        <w:r w:rsidDel="00BF1556">
          <w:rPr>
            <w:noProof/>
            <w:webHidden/>
          </w:rPr>
          <w:tab/>
        </w:r>
        <w:r w:rsidR="00055297" w:rsidDel="00BF1556">
          <w:rPr>
            <w:noProof/>
            <w:webHidden/>
          </w:rPr>
          <w:delText>1</w:delText>
        </w:r>
      </w:del>
    </w:p>
    <w:p w:rsidR="00FC3866" w:rsidDel="00BF1556" w:rsidRDefault="00FC3866">
      <w:pPr>
        <w:pStyle w:val="TOC2"/>
        <w:rPr>
          <w:del w:id="336" w:author="drmoore" w:date="2016-11-10T19:19:00Z"/>
        </w:rPr>
      </w:pPr>
      <w:del w:id="337" w:author="drmoore" w:date="2016-11-10T19:19:00Z">
        <w:r w:rsidRPr="00BF1556" w:rsidDel="00BF1556">
          <w:rPr>
            <w:rPrChange w:id="338" w:author="drmoore" w:date="2016-11-10T19:19:00Z">
              <w:rPr>
                <w:rStyle w:val="Hyperlink"/>
              </w:rPr>
            </w:rPrChange>
          </w:rPr>
          <w:delText>1.1</w:delText>
        </w:r>
        <w:r w:rsidDel="00BF1556">
          <w:tab/>
        </w:r>
        <w:r w:rsidRPr="00BF1556" w:rsidDel="00BF1556">
          <w:rPr>
            <w:rPrChange w:id="339" w:author="drmoore" w:date="2016-11-10T19:19:00Z">
              <w:rPr>
                <w:rStyle w:val="Hyperlink"/>
              </w:rPr>
            </w:rPrChange>
          </w:rPr>
          <w:delText>Voltage Dependent States</w:delText>
        </w:r>
        <w:r w:rsidDel="00BF1556">
          <w:rPr>
            <w:webHidden/>
          </w:rPr>
          <w:tab/>
        </w:r>
        <w:r w:rsidR="00055297" w:rsidDel="00BF1556">
          <w:rPr>
            <w:webHidden/>
          </w:rPr>
          <w:delText>1</w:delText>
        </w:r>
      </w:del>
    </w:p>
    <w:p w:rsidR="00FC3866" w:rsidDel="00BF1556" w:rsidRDefault="00FC3866">
      <w:pPr>
        <w:pStyle w:val="TOC2"/>
        <w:rPr>
          <w:del w:id="340" w:author="drmoore" w:date="2016-11-10T19:19:00Z"/>
        </w:rPr>
      </w:pPr>
      <w:del w:id="341" w:author="drmoore" w:date="2016-11-10T19:19:00Z">
        <w:r w:rsidRPr="00BF1556" w:rsidDel="00BF1556">
          <w:rPr>
            <w:rPrChange w:id="342" w:author="drmoore" w:date="2016-11-10T19:19:00Z">
              <w:rPr>
                <w:rStyle w:val="Hyperlink"/>
              </w:rPr>
            </w:rPrChange>
          </w:rPr>
          <w:delText>1.2</w:delText>
        </w:r>
        <w:r w:rsidDel="00BF1556">
          <w:tab/>
        </w:r>
        <w:r w:rsidRPr="00BF1556" w:rsidDel="00BF1556">
          <w:rPr>
            <w:rPrChange w:id="343" w:author="drmoore" w:date="2016-11-10T19:19:00Z">
              <w:rPr>
                <w:rStyle w:val="Hyperlink"/>
              </w:rPr>
            </w:rPrChange>
          </w:rPr>
          <w:delText>Voltage Independent States</w:delText>
        </w:r>
        <w:r w:rsidDel="00BF1556">
          <w:rPr>
            <w:webHidden/>
          </w:rPr>
          <w:tab/>
        </w:r>
        <w:r w:rsidR="00055297" w:rsidDel="00BF1556">
          <w:rPr>
            <w:webHidden/>
          </w:rPr>
          <w:delText>4</w:delText>
        </w:r>
      </w:del>
    </w:p>
    <w:p w:rsidR="00FC3866" w:rsidDel="00BF1556" w:rsidRDefault="00FC3866">
      <w:pPr>
        <w:pStyle w:val="TOC2"/>
        <w:rPr>
          <w:del w:id="344" w:author="drmoore" w:date="2016-11-10T19:19:00Z"/>
        </w:rPr>
      </w:pPr>
      <w:del w:id="345" w:author="drmoore" w:date="2016-11-10T19:19:00Z">
        <w:r w:rsidRPr="00BF1556" w:rsidDel="00BF1556">
          <w:rPr>
            <w:rPrChange w:id="346" w:author="drmoore" w:date="2016-11-10T19:19:00Z">
              <w:rPr>
                <w:rStyle w:val="Hyperlink"/>
              </w:rPr>
            </w:rPrChange>
          </w:rPr>
          <w:delText>1.3</w:delText>
        </w:r>
        <w:r w:rsidDel="00BF1556">
          <w:tab/>
        </w:r>
        <w:r w:rsidRPr="00BF1556" w:rsidDel="00BF1556">
          <w:rPr>
            <w:rPrChange w:id="347" w:author="drmoore" w:date="2016-11-10T19:19:00Z">
              <w:rPr>
                <w:rStyle w:val="Hyperlink"/>
              </w:rPr>
            </w:rPrChange>
          </w:rPr>
          <w:delText>Intra-Operation Dynamic Voltage Scaling</w:delText>
        </w:r>
        <w:r w:rsidDel="00BF1556">
          <w:rPr>
            <w:webHidden/>
          </w:rPr>
          <w:tab/>
        </w:r>
        <w:r w:rsidR="00055297" w:rsidDel="00BF1556">
          <w:rPr>
            <w:webHidden/>
          </w:rPr>
          <w:delText>5</w:delText>
        </w:r>
      </w:del>
    </w:p>
    <w:p w:rsidR="00FC3866" w:rsidDel="00BF1556" w:rsidRDefault="00FC3866">
      <w:pPr>
        <w:pStyle w:val="TOC1"/>
        <w:tabs>
          <w:tab w:val="right" w:leader="dot" w:pos="8990"/>
        </w:tabs>
        <w:rPr>
          <w:del w:id="348" w:author="drmoore" w:date="2016-11-10T19:19:00Z"/>
          <w:noProof/>
        </w:rPr>
      </w:pPr>
      <w:del w:id="349" w:author="drmoore" w:date="2016-11-10T19:19:00Z">
        <w:r w:rsidRPr="00BF1556" w:rsidDel="00BF1556">
          <w:rPr>
            <w:noProof/>
            <w:rPrChange w:id="350" w:author="drmoore" w:date="2016-11-10T19:19:00Z">
              <w:rPr>
                <w:rStyle w:val="Hyperlink"/>
                <w:noProof/>
              </w:rPr>
            </w:rPrChange>
          </w:rPr>
          <w:delText xml:space="preserve"> Chapter 2: Background</w:delText>
        </w:r>
        <w:r w:rsidDel="00BF1556">
          <w:rPr>
            <w:noProof/>
            <w:webHidden/>
          </w:rPr>
          <w:tab/>
        </w:r>
        <w:r w:rsidR="00055297" w:rsidDel="00BF1556">
          <w:rPr>
            <w:noProof/>
            <w:webHidden/>
          </w:rPr>
          <w:delText>9</w:delText>
        </w:r>
      </w:del>
    </w:p>
    <w:p w:rsidR="00FC3866" w:rsidDel="00BF1556" w:rsidRDefault="00FC3866">
      <w:pPr>
        <w:pStyle w:val="TOC2"/>
        <w:rPr>
          <w:del w:id="351" w:author="drmoore" w:date="2016-11-10T19:19:00Z"/>
        </w:rPr>
      </w:pPr>
      <w:del w:id="352" w:author="drmoore" w:date="2016-11-10T19:19:00Z">
        <w:r w:rsidRPr="00BF1556" w:rsidDel="00BF1556">
          <w:rPr>
            <w:rPrChange w:id="353" w:author="drmoore" w:date="2016-11-10T19:19:00Z">
              <w:rPr>
                <w:rStyle w:val="Hyperlink"/>
              </w:rPr>
            </w:rPrChange>
          </w:rPr>
          <w:delText>2.1</w:delText>
        </w:r>
        <w:r w:rsidDel="00BF1556">
          <w:tab/>
        </w:r>
        <w:r w:rsidRPr="00BF1556" w:rsidDel="00BF1556">
          <w:rPr>
            <w:rPrChange w:id="354" w:author="drmoore" w:date="2016-11-10T19:19:00Z">
              <w:rPr>
                <w:rStyle w:val="Hyperlink"/>
              </w:rPr>
            </w:rPrChange>
          </w:rPr>
          <w:delText>Power Supplies</w:delText>
        </w:r>
        <w:r w:rsidDel="00BF1556">
          <w:rPr>
            <w:webHidden/>
          </w:rPr>
          <w:tab/>
        </w:r>
        <w:r w:rsidR="00055297" w:rsidDel="00BF1556">
          <w:rPr>
            <w:webHidden/>
          </w:rPr>
          <w:delText>9</w:delText>
        </w:r>
      </w:del>
    </w:p>
    <w:p w:rsidR="00FC3866" w:rsidDel="00BF1556" w:rsidRDefault="00FC3866">
      <w:pPr>
        <w:pStyle w:val="TOC3"/>
        <w:tabs>
          <w:tab w:val="left" w:pos="1320"/>
          <w:tab w:val="right" w:leader="dot" w:pos="8990"/>
        </w:tabs>
        <w:rPr>
          <w:del w:id="355" w:author="drmoore" w:date="2016-11-10T19:19:00Z"/>
          <w:rFonts w:cstheme="minorBidi"/>
          <w:noProof/>
        </w:rPr>
      </w:pPr>
      <w:del w:id="356" w:author="drmoore" w:date="2016-11-10T19:19:00Z">
        <w:r w:rsidRPr="00BF1556" w:rsidDel="00BF1556">
          <w:rPr>
            <w:noProof/>
            <w:rPrChange w:id="357" w:author="drmoore" w:date="2016-11-10T19:19:00Z">
              <w:rPr>
                <w:rStyle w:val="Hyperlink"/>
                <w:noProof/>
              </w:rPr>
            </w:rPrChange>
          </w:rPr>
          <w:delText>2.1.1</w:delText>
        </w:r>
        <w:r w:rsidDel="00BF1556">
          <w:rPr>
            <w:rFonts w:cstheme="minorBidi"/>
            <w:noProof/>
          </w:rPr>
          <w:tab/>
        </w:r>
        <w:r w:rsidRPr="00BF1556" w:rsidDel="00BF1556">
          <w:rPr>
            <w:noProof/>
            <w:rPrChange w:id="358" w:author="drmoore" w:date="2016-11-10T19:19:00Z">
              <w:rPr>
                <w:rStyle w:val="Hyperlink"/>
                <w:noProof/>
              </w:rPr>
            </w:rPrChange>
          </w:rPr>
          <w:delText>Linear / Low-Dropout Regulator (LDO)</w:delText>
        </w:r>
        <w:r w:rsidDel="00BF1556">
          <w:rPr>
            <w:noProof/>
            <w:webHidden/>
          </w:rPr>
          <w:tab/>
        </w:r>
        <w:r w:rsidR="00055297" w:rsidDel="00BF1556">
          <w:rPr>
            <w:noProof/>
            <w:webHidden/>
          </w:rPr>
          <w:delText>9</w:delText>
        </w:r>
      </w:del>
    </w:p>
    <w:p w:rsidR="00FC3866" w:rsidDel="00BF1556" w:rsidRDefault="00FC3866">
      <w:pPr>
        <w:pStyle w:val="TOC3"/>
        <w:tabs>
          <w:tab w:val="left" w:pos="1320"/>
          <w:tab w:val="right" w:leader="dot" w:pos="8990"/>
        </w:tabs>
        <w:rPr>
          <w:del w:id="359" w:author="drmoore" w:date="2016-11-10T19:19:00Z"/>
          <w:rFonts w:cstheme="minorBidi"/>
          <w:noProof/>
        </w:rPr>
      </w:pPr>
      <w:del w:id="360" w:author="drmoore" w:date="2016-11-10T19:19:00Z">
        <w:r w:rsidRPr="00BF1556" w:rsidDel="00BF1556">
          <w:rPr>
            <w:noProof/>
            <w:rPrChange w:id="361" w:author="drmoore" w:date="2016-11-10T19:19:00Z">
              <w:rPr>
                <w:rStyle w:val="Hyperlink"/>
                <w:noProof/>
              </w:rPr>
            </w:rPrChange>
          </w:rPr>
          <w:delText>2.1.2</w:delText>
        </w:r>
        <w:r w:rsidDel="00BF1556">
          <w:rPr>
            <w:rFonts w:cstheme="minorBidi"/>
            <w:noProof/>
          </w:rPr>
          <w:tab/>
        </w:r>
        <w:r w:rsidRPr="00BF1556" w:rsidDel="00BF1556">
          <w:rPr>
            <w:noProof/>
            <w:rPrChange w:id="362" w:author="drmoore" w:date="2016-11-10T19:19:00Z">
              <w:rPr>
                <w:rStyle w:val="Hyperlink"/>
                <w:noProof/>
              </w:rPr>
            </w:rPrChange>
          </w:rPr>
          <w:delText>Charge Pump</w:delText>
        </w:r>
        <w:r w:rsidDel="00BF1556">
          <w:rPr>
            <w:noProof/>
            <w:webHidden/>
          </w:rPr>
          <w:tab/>
        </w:r>
        <w:r w:rsidR="00055297" w:rsidDel="00BF1556">
          <w:rPr>
            <w:noProof/>
            <w:webHidden/>
          </w:rPr>
          <w:delText>10</w:delText>
        </w:r>
      </w:del>
    </w:p>
    <w:p w:rsidR="00FC3866" w:rsidDel="00BF1556" w:rsidRDefault="00FC3866">
      <w:pPr>
        <w:pStyle w:val="TOC3"/>
        <w:tabs>
          <w:tab w:val="left" w:pos="1320"/>
          <w:tab w:val="right" w:leader="dot" w:pos="8990"/>
        </w:tabs>
        <w:rPr>
          <w:del w:id="363" w:author="drmoore" w:date="2016-11-10T19:19:00Z"/>
          <w:rFonts w:cstheme="minorBidi"/>
          <w:noProof/>
        </w:rPr>
      </w:pPr>
      <w:del w:id="364" w:author="drmoore" w:date="2016-11-10T19:19:00Z">
        <w:r w:rsidRPr="00BF1556" w:rsidDel="00BF1556">
          <w:rPr>
            <w:noProof/>
            <w:rPrChange w:id="365" w:author="drmoore" w:date="2016-11-10T19:19:00Z">
              <w:rPr>
                <w:rStyle w:val="Hyperlink"/>
                <w:noProof/>
              </w:rPr>
            </w:rPrChange>
          </w:rPr>
          <w:delText>2.1.3</w:delText>
        </w:r>
        <w:r w:rsidDel="00BF1556">
          <w:rPr>
            <w:rFonts w:cstheme="minorBidi"/>
            <w:noProof/>
          </w:rPr>
          <w:tab/>
        </w:r>
        <w:r w:rsidRPr="00BF1556" w:rsidDel="00BF1556">
          <w:rPr>
            <w:noProof/>
            <w:rPrChange w:id="366" w:author="drmoore" w:date="2016-11-10T19:19:00Z">
              <w:rPr>
                <w:rStyle w:val="Hyperlink"/>
                <w:noProof/>
              </w:rPr>
            </w:rPrChange>
          </w:rPr>
          <w:delText>Switched Mode Power Supply (SMPS)</w:delText>
        </w:r>
        <w:r w:rsidDel="00BF1556">
          <w:rPr>
            <w:noProof/>
            <w:webHidden/>
          </w:rPr>
          <w:tab/>
        </w:r>
        <w:r w:rsidR="00055297" w:rsidDel="00BF1556">
          <w:rPr>
            <w:noProof/>
            <w:webHidden/>
          </w:rPr>
          <w:delText>11</w:delText>
        </w:r>
      </w:del>
    </w:p>
    <w:p w:rsidR="00FC3866" w:rsidDel="00BF1556" w:rsidRDefault="00FC3866">
      <w:pPr>
        <w:pStyle w:val="TOC2"/>
        <w:rPr>
          <w:del w:id="367" w:author="drmoore" w:date="2016-11-10T19:19:00Z"/>
        </w:rPr>
      </w:pPr>
      <w:del w:id="368" w:author="drmoore" w:date="2016-11-10T19:19:00Z">
        <w:r w:rsidRPr="00BF1556" w:rsidDel="00BF1556">
          <w:rPr>
            <w:rPrChange w:id="369" w:author="drmoore" w:date="2016-11-10T19:19:00Z">
              <w:rPr>
                <w:rStyle w:val="Hyperlink"/>
              </w:rPr>
            </w:rPrChange>
          </w:rPr>
          <w:delText>2.2</w:delText>
        </w:r>
        <w:r w:rsidDel="00BF1556">
          <w:tab/>
        </w:r>
        <w:r w:rsidRPr="00BF1556" w:rsidDel="00BF1556">
          <w:rPr>
            <w:rPrChange w:id="370" w:author="drmoore" w:date="2016-11-10T19:19:00Z">
              <w:rPr>
                <w:rStyle w:val="Hyperlink"/>
              </w:rPr>
            </w:rPrChange>
          </w:rPr>
          <w:delText>Energy Management Techniques</w:delText>
        </w:r>
        <w:r w:rsidDel="00BF1556">
          <w:rPr>
            <w:webHidden/>
          </w:rPr>
          <w:tab/>
        </w:r>
        <w:r w:rsidR="00055297" w:rsidDel="00BF1556">
          <w:rPr>
            <w:webHidden/>
          </w:rPr>
          <w:delText>12</w:delText>
        </w:r>
      </w:del>
    </w:p>
    <w:p w:rsidR="00FC3866" w:rsidDel="00BF1556" w:rsidRDefault="00FC3866">
      <w:pPr>
        <w:pStyle w:val="TOC3"/>
        <w:tabs>
          <w:tab w:val="left" w:pos="1320"/>
          <w:tab w:val="right" w:leader="dot" w:pos="8990"/>
        </w:tabs>
        <w:rPr>
          <w:del w:id="371" w:author="drmoore" w:date="2016-11-10T19:19:00Z"/>
          <w:rFonts w:cstheme="minorBidi"/>
          <w:noProof/>
        </w:rPr>
      </w:pPr>
      <w:del w:id="372" w:author="drmoore" w:date="2016-11-10T19:19:00Z">
        <w:r w:rsidRPr="00BF1556" w:rsidDel="00BF1556">
          <w:rPr>
            <w:noProof/>
            <w:rPrChange w:id="373" w:author="drmoore" w:date="2016-11-10T19:19:00Z">
              <w:rPr>
                <w:rStyle w:val="Hyperlink"/>
                <w:noProof/>
              </w:rPr>
            </w:rPrChange>
          </w:rPr>
          <w:delText>2.2.1</w:delText>
        </w:r>
        <w:r w:rsidDel="00BF1556">
          <w:rPr>
            <w:rFonts w:cstheme="minorBidi"/>
            <w:noProof/>
          </w:rPr>
          <w:tab/>
        </w:r>
        <w:r w:rsidRPr="00BF1556" w:rsidDel="00BF1556">
          <w:rPr>
            <w:noProof/>
            <w:rPrChange w:id="374" w:author="drmoore" w:date="2016-11-10T19:19:00Z">
              <w:rPr>
                <w:rStyle w:val="Hyperlink"/>
                <w:noProof/>
              </w:rPr>
            </w:rPrChange>
          </w:rPr>
          <w:delText>Dynamic Power Management</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375" w:author="drmoore" w:date="2016-11-10T19:19:00Z"/>
          <w:rFonts w:cstheme="minorBidi"/>
          <w:noProof/>
        </w:rPr>
      </w:pPr>
      <w:del w:id="376" w:author="drmoore" w:date="2016-11-10T19:19:00Z">
        <w:r w:rsidRPr="00BF1556" w:rsidDel="00BF1556">
          <w:rPr>
            <w:noProof/>
            <w:rPrChange w:id="377" w:author="drmoore" w:date="2016-11-10T19:19:00Z">
              <w:rPr>
                <w:rStyle w:val="Hyperlink"/>
                <w:noProof/>
              </w:rPr>
            </w:rPrChange>
          </w:rPr>
          <w:delText>2.2.2</w:delText>
        </w:r>
        <w:r w:rsidDel="00BF1556">
          <w:rPr>
            <w:rFonts w:cstheme="minorBidi"/>
            <w:noProof/>
          </w:rPr>
          <w:tab/>
        </w:r>
        <w:r w:rsidRPr="00BF1556" w:rsidDel="00BF1556">
          <w:rPr>
            <w:noProof/>
            <w:rPrChange w:id="378" w:author="drmoore" w:date="2016-11-10T19:19:00Z">
              <w:rPr>
                <w:rStyle w:val="Hyperlink"/>
                <w:noProof/>
              </w:rPr>
            </w:rPrChange>
          </w:rPr>
          <w:delText>Dynamic Voltage (and Frequency) Scaling</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379" w:author="drmoore" w:date="2016-11-10T19:19:00Z"/>
          <w:rFonts w:cstheme="minorBidi"/>
          <w:noProof/>
        </w:rPr>
      </w:pPr>
      <w:del w:id="380" w:author="drmoore" w:date="2016-11-10T19:19:00Z">
        <w:r w:rsidRPr="00BF1556" w:rsidDel="00BF1556">
          <w:rPr>
            <w:noProof/>
            <w:rPrChange w:id="381" w:author="drmoore" w:date="2016-11-10T19:19:00Z">
              <w:rPr>
                <w:rStyle w:val="Hyperlink"/>
                <w:noProof/>
              </w:rPr>
            </w:rPrChange>
          </w:rPr>
          <w:delText>2.2.3</w:delText>
        </w:r>
        <w:r w:rsidDel="00BF1556">
          <w:rPr>
            <w:rFonts w:cstheme="minorBidi"/>
            <w:noProof/>
          </w:rPr>
          <w:tab/>
        </w:r>
        <w:r w:rsidRPr="00BF1556" w:rsidDel="00BF1556">
          <w:rPr>
            <w:noProof/>
            <w:rPrChange w:id="382" w:author="drmoore" w:date="2016-11-10T19:19:00Z">
              <w:rPr>
                <w:rStyle w:val="Hyperlink"/>
                <w:noProof/>
              </w:rPr>
            </w:rPrChange>
          </w:rPr>
          <w:delText>Wireless Sensor Networks</w:delText>
        </w:r>
        <w:r w:rsidDel="00BF1556">
          <w:rPr>
            <w:noProof/>
            <w:webHidden/>
          </w:rPr>
          <w:tab/>
        </w:r>
        <w:r w:rsidR="00055297" w:rsidDel="00BF1556">
          <w:rPr>
            <w:noProof/>
            <w:webHidden/>
          </w:rPr>
          <w:delText>14</w:delText>
        </w:r>
      </w:del>
    </w:p>
    <w:p w:rsidR="00FC3866" w:rsidDel="00BF1556" w:rsidRDefault="00FC3866">
      <w:pPr>
        <w:pStyle w:val="TOC3"/>
        <w:tabs>
          <w:tab w:val="left" w:pos="1320"/>
          <w:tab w:val="right" w:leader="dot" w:pos="8990"/>
        </w:tabs>
        <w:rPr>
          <w:del w:id="383" w:author="drmoore" w:date="2016-11-10T19:19:00Z"/>
          <w:rFonts w:cstheme="minorBidi"/>
          <w:noProof/>
        </w:rPr>
      </w:pPr>
      <w:del w:id="384" w:author="drmoore" w:date="2016-11-10T19:19:00Z">
        <w:r w:rsidRPr="00BF1556" w:rsidDel="00BF1556">
          <w:rPr>
            <w:noProof/>
            <w:rPrChange w:id="385" w:author="drmoore" w:date="2016-11-10T19:19:00Z">
              <w:rPr>
                <w:rStyle w:val="Hyperlink"/>
                <w:noProof/>
              </w:rPr>
            </w:rPrChange>
          </w:rPr>
          <w:delText>2.2.4</w:delText>
        </w:r>
        <w:r w:rsidDel="00BF1556">
          <w:rPr>
            <w:rFonts w:cstheme="minorBidi"/>
            <w:noProof/>
          </w:rPr>
          <w:tab/>
        </w:r>
        <w:r w:rsidRPr="00BF1556" w:rsidDel="00BF1556">
          <w:rPr>
            <w:noProof/>
            <w:rPrChange w:id="386" w:author="drmoore" w:date="2016-11-10T19:19:00Z">
              <w:rPr>
                <w:rStyle w:val="Hyperlink"/>
                <w:noProof/>
              </w:rPr>
            </w:rPrChange>
          </w:rPr>
          <w:delText>Component Aware Dynamic Voltage Scaling</w:delText>
        </w:r>
        <w:r w:rsidDel="00BF1556">
          <w:rPr>
            <w:noProof/>
            <w:webHidden/>
          </w:rPr>
          <w:tab/>
        </w:r>
        <w:r w:rsidR="00055297" w:rsidDel="00BF1556">
          <w:rPr>
            <w:noProof/>
            <w:webHidden/>
          </w:rPr>
          <w:delText>14</w:delText>
        </w:r>
      </w:del>
    </w:p>
    <w:p w:rsidR="00FC3866" w:rsidDel="00BF1556" w:rsidRDefault="00FC3866">
      <w:pPr>
        <w:pStyle w:val="TOC2"/>
        <w:rPr>
          <w:del w:id="387" w:author="drmoore" w:date="2016-11-10T19:19:00Z"/>
        </w:rPr>
      </w:pPr>
      <w:del w:id="388" w:author="drmoore" w:date="2016-11-10T19:19:00Z">
        <w:r w:rsidRPr="00BF1556" w:rsidDel="00BF1556">
          <w:rPr>
            <w:rPrChange w:id="389" w:author="drmoore" w:date="2016-11-10T19:19:00Z">
              <w:rPr>
                <w:rStyle w:val="Hyperlink"/>
              </w:rPr>
            </w:rPrChange>
          </w:rPr>
          <w:delText>2.3</w:delText>
        </w:r>
        <w:r w:rsidDel="00BF1556">
          <w:tab/>
        </w:r>
        <w:r w:rsidRPr="00BF1556" w:rsidDel="00BF1556">
          <w:rPr>
            <w:rPrChange w:id="390" w:author="drmoore" w:date="2016-11-10T19:19:00Z">
              <w:rPr>
                <w:rStyle w:val="Hyperlink"/>
              </w:rPr>
            </w:rPrChange>
          </w:rPr>
          <w:delText>Embedded Peripherals</w:delText>
        </w:r>
        <w:r w:rsidDel="00BF1556">
          <w:rPr>
            <w:webHidden/>
          </w:rPr>
          <w:tab/>
        </w:r>
        <w:r w:rsidR="00055297" w:rsidDel="00BF1556">
          <w:rPr>
            <w:webHidden/>
          </w:rPr>
          <w:delText>15</w:delText>
        </w:r>
      </w:del>
    </w:p>
    <w:p w:rsidR="00FC3866" w:rsidDel="00BF1556" w:rsidRDefault="00FC3866">
      <w:pPr>
        <w:pStyle w:val="TOC1"/>
        <w:tabs>
          <w:tab w:val="right" w:leader="dot" w:pos="8990"/>
        </w:tabs>
        <w:rPr>
          <w:del w:id="391" w:author="drmoore" w:date="2016-11-10T19:19:00Z"/>
          <w:noProof/>
        </w:rPr>
      </w:pPr>
      <w:del w:id="392" w:author="drmoore" w:date="2016-11-10T19:19:00Z">
        <w:r w:rsidRPr="00BF1556" w:rsidDel="00BF1556">
          <w:rPr>
            <w:noProof/>
            <w:rPrChange w:id="393" w:author="drmoore" w:date="2016-11-10T19:19:00Z">
              <w:rPr>
                <w:rStyle w:val="Hyperlink"/>
                <w:noProof/>
              </w:rPr>
            </w:rPrChange>
          </w:rPr>
          <w:delText xml:space="preserve"> Chapter 3: IODVS</w:delText>
        </w:r>
        <w:r w:rsidDel="00BF1556">
          <w:rPr>
            <w:noProof/>
            <w:webHidden/>
          </w:rPr>
          <w:tab/>
        </w:r>
        <w:r w:rsidR="00055297" w:rsidDel="00BF1556">
          <w:rPr>
            <w:noProof/>
            <w:webHidden/>
          </w:rPr>
          <w:delText>16</w:delText>
        </w:r>
      </w:del>
    </w:p>
    <w:p w:rsidR="00FC3866" w:rsidDel="00BF1556" w:rsidRDefault="00FC3866">
      <w:pPr>
        <w:pStyle w:val="TOC2"/>
        <w:rPr>
          <w:del w:id="394" w:author="drmoore" w:date="2016-11-10T19:19:00Z"/>
        </w:rPr>
      </w:pPr>
      <w:del w:id="395" w:author="drmoore" w:date="2016-11-10T19:19:00Z">
        <w:r w:rsidRPr="00BF1556" w:rsidDel="00BF1556">
          <w:rPr>
            <w:rPrChange w:id="396" w:author="drmoore" w:date="2016-11-10T19:19:00Z">
              <w:rPr>
                <w:rStyle w:val="Hyperlink"/>
              </w:rPr>
            </w:rPrChange>
          </w:rPr>
          <w:delText>3.1</w:delText>
        </w:r>
        <w:r w:rsidDel="00BF1556">
          <w:tab/>
        </w:r>
        <w:r w:rsidRPr="00BF1556" w:rsidDel="00BF1556">
          <w:rPr>
            <w:rPrChange w:id="397" w:author="drmoore" w:date="2016-11-10T19:19:00Z">
              <w:rPr>
                <w:rStyle w:val="Hyperlink"/>
              </w:rPr>
            </w:rPrChange>
          </w:rPr>
          <w:delText>Introduction</w:delText>
        </w:r>
        <w:r w:rsidDel="00BF1556">
          <w:rPr>
            <w:webHidden/>
          </w:rPr>
          <w:tab/>
        </w:r>
        <w:r w:rsidR="00055297" w:rsidDel="00BF1556">
          <w:rPr>
            <w:webHidden/>
          </w:rPr>
          <w:delText>16</w:delText>
        </w:r>
      </w:del>
    </w:p>
    <w:p w:rsidR="00FC3866" w:rsidDel="00BF1556" w:rsidRDefault="00FC3866">
      <w:pPr>
        <w:pStyle w:val="TOC2"/>
        <w:rPr>
          <w:del w:id="398" w:author="drmoore" w:date="2016-11-10T19:19:00Z"/>
        </w:rPr>
      </w:pPr>
      <w:del w:id="399" w:author="drmoore" w:date="2016-11-10T19:19:00Z">
        <w:r w:rsidRPr="00BF1556" w:rsidDel="00BF1556">
          <w:rPr>
            <w:rPrChange w:id="400" w:author="drmoore" w:date="2016-11-10T19:19:00Z">
              <w:rPr>
                <w:rStyle w:val="Hyperlink"/>
              </w:rPr>
            </w:rPrChange>
          </w:rPr>
          <w:delText>3.2</w:delText>
        </w:r>
        <w:r w:rsidDel="00BF1556">
          <w:tab/>
        </w:r>
        <w:r w:rsidRPr="00BF1556" w:rsidDel="00BF1556">
          <w:rPr>
            <w:rPrChange w:id="401" w:author="drmoore" w:date="2016-11-10T19:19:00Z">
              <w:rPr>
                <w:rStyle w:val="Hyperlink"/>
              </w:rPr>
            </w:rPrChange>
          </w:rPr>
          <w:delText>Assumptions</w:delText>
        </w:r>
        <w:r w:rsidDel="00BF1556">
          <w:rPr>
            <w:webHidden/>
          </w:rPr>
          <w:tab/>
        </w:r>
        <w:r w:rsidR="00055297" w:rsidDel="00BF1556">
          <w:rPr>
            <w:webHidden/>
          </w:rPr>
          <w:delText>21</w:delText>
        </w:r>
      </w:del>
    </w:p>
    <w:p w:rsidR="00FC3866" w:rsidDel="00BF1556" w:rsidRDefault="00FC3866">
      <w:pPr>
        <w:pStyle w:val="TOC2"/>
        <w:rPr>
          <w:del w:id="402" w:author="drmoore" w:date="2016-11-10T19:19:00Z"/>
        </w:rPr>
      </w:pPr>
      <w:del w:id="403" w:author="drmoore" w:date="2016-11-10T19:19:00Z">
        <w:r w:rsidRPr="00BF1556" w:rsidDel="00BF1556">
          <w:rPr>
            <w:rPrChange w:id="404" w:author="drmoore" w:date="2016-11-10T19:19:00Z">
              <w:rPr>
                <w:rStyle w:val="Hyperlink"/>
              </w:rPr>
            </w:rPrChange>
          </w:rPr>
          <w:delText>3.3</w:delText>
        </w:r>
        <w:r w:rsidDel="00BF1556">
          <w:tab/>
        </w:r>
        <w:r w:rsidRPr="00BF1556" w:rsidDel="00BF1556">
          <w:rPr>
            <w:rPrChange w:id="405" w:author="drmoore" w:date="2016-11-10T19:19:00Z">
              <w:rPr>
                <w:rStyle w:val="Hyperlink"/>
              </w:rPr>
            </w:rPrChange>
          </w:rPr>
          <w:delText>Methods and Materials</w:delText>
        </w:r>
        <w:r w:rsidDel="00BF1556">
          <w:rPr>
            <w:webHidden/>
          </w:rPr>
          <w:tab/>
        </w:r>
        <w:r w:rsidR="00055297" w:rsidDel="00BF1556">
          <w:rPr>
            <w:webHidden/>
          </w:rPr>
          <w:delText>23</w:delText>
        </w:r>
      </w:del>
    </w:p>
    <w:p w:rsidR="00FC3866" w:rsidDel="00BF1556" w:rsidRDefault="00FC3866">
      <w:pPr>
        <w:pStyle w:val="TOC2"/>
        <w:rPr>
          <w:del w:id="406" w:author="drmoore" w:date="2016-11-10T19:19:00Z"/>
        </w:rPr>
      </w:pPr>
      <w:del w:id="407" w:author="drmoore" w:date="2016-11-10T19:19:00Z">
        <w:r w:rsidRPr="00BF1556" w:rsidDel="00BF1556">
          <w:rPr>
            <w:rPrChange w:id="408" w:author="drmoore" w:date="2016-11-10T19:19:00Z">
              <w:rPr>
                <w:rStyle w:val="Hyperlink"/>
              </w:rPr>
            </w:rPrChange>
          </w:rPr>
          <w:delText>3.4</w:delText>
        </w:r>
        <w:r w:rsidDel="00BF1556">
          <w:tab/>
        </w:r>
        <w:r w:rsidRPr="00BF1556" w:rsidDel="00BF1556">
          <w:rPr>
            <w:rPrChange w:id="409" w:author="drmoore" w:date="2016-11-10T19:19:00Z">
              <w:rPr>
                <w:rStyle w:val="Hyperlink"/>
              </w:rPr>
            </w:rPrChange>
          </w:rPr>
          <w:delText>Results</w:delText>
        </w:r>
        <w:r w:rsidDel="00BF1556">
          <w:rPr>
            <w:webHidden/>
          </w:rPr>
          <w:tab/>
        </w:r>
        <w:r w:rsidR="00055297" w:rsidDel="00BF1556">
          <w:rPr>
            <w:webHidden/>
          </w:rPr>
          <w:delText>25</w:delText>
        </w:r>
      </w:del>
    </w:p>
    <w:p w:rsidR="00FC3866" w:rsidDel="00BF1556" w:rsidRDefault="00FC3866">
      <w:pPr>
        <w:pStyle w:val="TOC3"/>
        <w:tabs>
          <w:tab w:val="left" w:pos="1320"/>
          <w:tab w:val="right" w:leader="dot" w:pos="8990"/>
        </w:tabs>
        <w:rPr>
          <w:del w:id="410" w:author="drmoore" w:date="2016-11-10T19:19:00Z"/>
          <w:rFonts w:cstheme="minorBidi"/>
          <w:noProof/>
        </w:rPr>
      </w:pPr>
      <w:del w:id="411" w:author="drmoore" w:date="2016-11-10T19:19:00Z">
        <w:r w:rsidRPr="00BF1556" w:rsidDel="00BF1556">
          <w:rPr>
            <w:noProof/>
            <w:rPrChange w:id="412" w:author="drmoore" w:date="2016-11-10T19:19:00Z">
              <w:rPr>
                <w:rStyle w:val="Hyperlink"/>
                <w:noProof/>
              </w:rPr>
            </w:rPrChange>
          </w:rPr>
          <w:delText>3.4.1</w:delText>
        </w:r>
        <w:r w:rsidDel="00BF1556">
          <w:rPr>
            <w:rFonts w:cstheme="minorBidi"/>
            <w:noProof/>
          </w:rPr>
          <w:tab/>
        </w:r>
        <w:r w:rsidRPr="00BF1556" w:rsidDel="00BF1556">
          <w:rPr>
            <w:noProof/>
            <w:rPrChange w:id="413" w:author="drmoore" w:date="2016-11-10T19:19:00Z">
              <w:rPr>
                <w:rStyle w:val="Hyperlink"/>
                <w:noProof/>
              </w:rPr>
            </w:rPrChange>
          </w:rPr>
          <w:delText>Microchip MCP25AA512 EEPROM</w:delText>
        </w:r>
        <w:r w:rsidDel="00BF1556">
          <w:rPr>
            <w:noProof/>
            <w:webHidden/>
          </w:rPr>
          <w:tab/>
        </w:r>
        <w:r w:rsidR="00055297" w:rsidDel="00BF1556">
          <w:rPr>
            <w:noProof/>
            <w:webHidden/>
          </w:rPr>
          <w:delText>25</w:delText>
        </w:r>
      </w:del>
    </w:p>
    <w:p w:rsidR="00FC3866" w:rsidDel="00BF1556" w:rsidRDefault="00FC3866">
      <w:pPr>
        <w:pStyle w:val="TOC3"/>
        <w:tabs>
          <w:tab w:val="left" w:pos="1320"/>
          <w:tab w:val="right" w:leader="dot" w:pos="8990"/>
        </w:tabs>
        <w:rPr>
          <w:del w:id="414" w:author="drmoore" w:date="2016-11-10T19:19:00Z"/>
          <w:rFonts w:cstheme="minorBidi"/>
          <w:noProof/>
        </w:rPr>
      </w:pPr>
      <w:del w:id="415" w:author="drmoore" w:date="2016-11-10T19:19:00Z">
        <w:r w:rsidRPr="00BF1556" w:rsidDel="00BF1556">
          <w:rPr>
            <w:noProof/>
            <w:rPrChange w:id="416" w:author="drmoore" w:date="2016-11-10T19:19:00Z">
              <w:rPr>
                <w:rStyle w:val="Hyperlink"/>
                <w:noProof/>
              </w:rPr>
            </w:rPrChange>
          </w:rPr>
          <w:delText>3.4.2</w:delText>
        </w:r>
        <w:r w:rsidDel="00BF1556">
          <w:rPr>
            <w:rFonts w:cstheme="minorBidi"/>
            <w:noProof/>
          </w:rPr>
          <w:tab/>
        </w:r>
        <w:r w:rsidRPr="00BF1556" w:rsidDel="00BF1556">
          <w:rPr>
            <w:noProof/>
            <w:rPrChange w:id="417" w:author="drmoore" w:date="2016-11-10T19:19:00Z">
              <w:rPr>
                <w:rStyle w:val="Hyperlink"/>
                <w:noProof/>
              </w:rPr>
            </w:rPrChange>
          </w:rPr>
          <w:delText>Numonyx M25PX16 Serial Flash</w:delText>
        </w:r>
        <w:r w:rsidDel="00BF1556">
          <w:rPr>
            <w:noProof/>
            <w:webHidden/>
          </w:rPr>
          <w:tab/>
        </w:r>
        <w:r w:rsidR="00055297" w:rsidDel="00BF1556">
          <w:rPr>
            <w:noProof/>
            <w:webHidden/>
          </w:rPr>
          <w:delText>30</w:delText>
        </w:r>
      </w:del>
    </w:p>
    <w:p w:rsidR="00FC3866" w:rsidDel="00BF1556" w:rsidRDefault="00FC3866">
      <w:pPr>
        <w:pStyle w:val="TOC3"/>
        <w:tabs>
          <w:tab w:val="left" w:pos="1320"/>
          <w:tab w:val="right" w:leader="dot" w:pos="8990"/>
        </w:tabs>
        <w:rPr>
          <w:del w:id="418" w:author="drmoore" w:date="2016-11-10T19:19:00Z"/>
          <w:rFonts w:cstheme="minorBidi"/>
          <w:noProof/>
        </w:rPr>
      </w:pPr>
      <w:del w:id="419" w:author="drmoore" w:date="2016-11-10T19:19:00Z">
        <w:r w:rsidRPr="00BF1556" w:rsidDel="00BF1556">
          <w:rPr>
            <w:noProof/>
            <w:rPrChange w:id="420" w:author="drmoore" w:date="2016-11-10T19:19:00Z">
              <w:rPr>
                <w:rStyle w:val="Hyperlink"/>
                <w:noProof/>
              </w:rPr>
            </w:rPrChange>
          </w:rPr>
          <w:delText>3.4.3</w:delText>
        </w:r>
        <w:r w:rsidDel="00BF1556">
          <w:rPr>
            <w:rFonts w:cstheme="minorBidi"/>
            <w:noProof/>
          </w:rPr>
          <w:tab/>
        </w:r>
        <w:r w:rsidRPr="00BF1556" w:rsidDel="00BF1556">
          <w:rPr>
            <w:noProof/>
            <w:rPrChange w:id="421" w:author="drmoore" w:date="2016-11-10T19:19:00Z">
              <w:rPr>
                <w:rStyle w:val="Hyperlink"/>
                <w:noProof/>
              </w:rPr>
            </w:rPrChange>
          </w:rPr>
          <w:delText>Micro-SD Memory Card</w:delText>
        </w:r>
        <w:r w:rsidDel="00BF1556">
          <w:rPr>
            <w:noProof/>
            <w:webHidden/>
          </w:rPr>
          <w:tab/>
        </w:r>
        <w:r w:rsidR="00055297" w:rsidDel="00BF1556">
          <w:rPr>
            <w:noProof/>
            <w:webHidden/>
          </w:rPr>
          <w:delText>34</w:delText>
        </w:r>
      </w:del>
    </w:p>
    <w:p w:rsidR="00FC3866" w:rsidDel="00BF1556" w:rsidRDefault="00FC3866">
      <w:pPr>
        <w:pStyle w:val="TOC3"/>
        <w:tabs>
          <w:tab w:val="left" w:pos="1320"/>
          <w:tab w:val="right" w:leader="dot" w:pos="8990"/>
        </w:tabs>
        <w:rPr>
          <w:del w:id="422" w:author="drmoore" w:date="2016-11-10T19:19:00Z"/>
          <w:rFonts w:cstheme="minorBidi"/>
          <w:noProof/>
        </w:rPr>
      </w:pPr>
      <w:del w:id="423" w:author="drmoore" w:date="2016-11-10T19:19:00Z">
        <w:r w:rsidRPr="00BF1556" w:rsidDel="00BF1556">
          <w:rPr>
            <w:noProof/>
            <w:rPrChange w:id="424" w:author="drmoore" w:date="2016-11-10T19:19:00Z">
              <w:rPr>
                <w:rStyle w:val="Hyperlink"/>
                <w:noProof/>
              </w:rPr>
            </w:rPrChange>
          </w:rPr>
          <w:delText>3.4.4</w:delText>
        </w:r>
        <w:r w:rsidDel="00BF1556">
          <w:rPr>
            <w:rFonts w:cstheme="minorBidi"/>
            <w:noProof/>
          </w:rPr>
          <w:tab/>
        </w:r>
        <w:r w:rsidRPr="00BF1556" w:rsidDel="00BF1556">
          <w:rPr>
            <w:noProof/>
            <w:rPrChange w:id="425" w:author="drmoore" w:date="2016-11-10T19:19:00Z">
              <w:rPr>
                <w:rStyle w:val="Hyperlink"/>
                <w:noProof/>
              </w:rPr>
            </w:rPrChange>
          </w:rPr>
          <w:delText>Honeywell HIH6130 Temperature / Humidity Sensor</w:delText>
        </w:r>
        <w:r w:rsidDel="00BF1556">
          <w:rPr>
            <w:noProof/>
            <w:webHidden/>
          </w:rPr>
          <w:tab/>
        </w:r>
        <w:r w:rsidR="00055297" w:rsidDel="00BF1556">
          <w:rPr>
            <w:noProof/>
            <w:webHidden/>
          </w:rPr>
          <w:delText>44</w:delText>
        </w:r>
      </w:del>
    </w:p>
    <w:p w:rsidR="00FC3866" w:rsidDel="00BF1556" w:rsidRDefault="00FC3866">
      <w:pPr>
        <w:pStyle w:val="TOC2"/>
        <w:rPr>
          <w:del w:id="426" w:author="drmoore" w:date="2016-11-10T19:19:00Z"/>
        </w:rPr>
      </w:pPr>
      <w:del w:id="427" w:author="drmoore" w:date="2016-11-10T19:19:00Z">
        <w:r w:rsidRPr="00BF1556" w:rsidDel="00BF1556">
          <w:rPr>
            <w:rPrChange w:id="428" w:author="drmoore" w:date="2016-11-10T19:19:00Z">
              <w:rPr>
                <w:rStyle w:val="Hyperlink"/>
              </w:rPr>
            </w:rPrChange>
          </w:rPr>
          <w:delText>3.5</w:delText>
        </w:r>
        <w:r w:rsidDel="00BF1556">
          <w:tab/>
        </w:r>
        <w:r w:rsidRPr="00BF1556" w:rsidDel="00BF1556">
          <w:rPr>
            <w:rPrChange w:id="429" w:author="drmoore" w:date="2016-11-10T19:19:00Z">
              <w:rPr>
                <w:rStyle w:val="Hyperlink"/>
              </w:rPr>
            </w:rPrChange>
          </w:rPr>
          <w:delText>Conclusion</w:delText>
        </w:r>
        <w:r w:rsidDel="00BF1556">
          <w:rPr>
            <w:webHidden/>
          </w:rPr>
          <w:tab/>
        </w:r>
        <w:r w:rsidR="00055297" w:rsidDel="00BF1556">
          <w:rPr>
            <w:webHidden/>
          </w:rPr>
          <w:delText>47</w:delText>
        </w:r>
      </w:del>
    </w:p>
    <w:p w:rsidR="00FC3866" w:rsidDel="00BF1556" w:rsidRDefault="00FC3866">
      <w:pPr>
        <w:pStyle w:val="TOC1"/>
        <w:tabs>
          <w:tab w:val="right" w:leader="dot" w:pos="8990"/>
        </w:tabs>
        <w:rPr>
          <w:del w:id="430" w:author="drmoore" w:date="2016-11-10T19:19:00Z"/>
          <w:noProof/>
        </w:rPr>
      </w:pPr>
      <w:del w:id="431" w:author="drmoore" w:date="2016-11-10T19:19:00Z">
        <w:r w:rsidRPr="00BF1556" w:rsidDel="00BF1556">
          <w:rPr>
            <w:noProof/>
            <w:rPrChange w:id="432" w:author="drmoore" w:date="2016-11-10T19:19:00Z">
              <w:rPr>
                <w:rStyle w:val="Hyperlink"/>
                <w:noProof/>
              </w:rPr>
            </w:rPrChange>
          </w:rPr>
          <w:delText xml:space="preserve"> Chapter 4: PRIME</w:delText>
        </w:r>
        <w:r w:rsidDel="00BF1556">
          <w:rPr>
            <w:noProof/>
            <w:webHidden/>
          </w:rPr>
          <w:tab/>
        </w:r>
        <w:r w:rsidR="00055297" w:rsidDel="00BF1556">
          <w:rPr>
            <w:noProof/>
            <w:webHidden/>
          </w:rPr>
          <w:delText>49</w:delText>
        </w:r>
      </w:del>
    </w:p>
    <w:p w:rsidR="00FC3866" w:rsidDel="00BF1556" w:rsidRDefault="00FC3866">
      <w:pPr>
        <w:pStyle w:val="TOC2"/>
        <w:rPr>
          <w:del w:id="433" w:author="drmoore" w:date="2016-11-10T19:19:00Z"/>
        </w:rPr>
      </w:pPr>
      <w:del w:id="434" w:author="drmoore" w:date="2016-11-10T19:19:00Z">
        <w:r w:rsidRPr="00BF1556" w:rsidDel="00BF1556">
          <w:rPr>
            <w:rPrChange w:id="435" w:author="drmoore" w:date="2016-11-10T19:19:00Z">
              <w:rPr>
                <w:rStyle w:val="Hyperlink"/>
              </w:rPr>
            </w:rPrChange>
          </w:rPr>
          <w:delText>4.1</w:delText>
        </w:r>
        <w:r w:rsidDel="00BF1556">
          <w:tab/>
        </w:r>
        <w:r w:rsidRPr="00BF1556" w:rsidDel="00BF1556">
          <w:rPr>
            <w:rPrChange w:id="436" w:author="drmoore" w:date="2016-11-10T19:19:00Z">
              <w:rPr>
                <w:rStyle w:val="Hyperlink"/>
              </w:rPr>
            </w:rPrChange>
          </w:rPr>
          <w:delText>Introduction</w:delText>
        </w:r>
        <w:r w:rsidDel="00BF1556">
          <w:rPr>
            <w:webHidden/>
          </w:rPr>
          <w:tab/>
        </w:r>
        <w:r w:rsidR="00055297" w:rsidDel="00BF1556">
          <w:rPr>
            <w:webHidden/>
          </w:rPr>
          <w:delText>49</w:delText>
        </w:r>
      </w:del>
    </w:p>
    <w:p w:rsidR="00FC3866" w:rsidDel="00BF1556" w:rsidRDefault="00FC3866">
      <w:pPr>
        <w:pStyle w:val="TOC2"/>
        <w:rPr>
          <w:del w:id="437" w:author="drmoore" w:date="2016-11-10T19:19:00Z"/>
        </w:rPr>
      </w:pPr>
      <w:del w:id="438" w:author="drmoore" w:date="2016-11-10T19:19:00Z">
        <w:r w:rsidRPr="00BF1556" w:rsidDel="00BF1556">
          <w:rPr>
            <w:rPrChange w:id="439" w:author="drmoore" w:date="2016-11-10T19:19:00Z">
              <w:rPr>
                <w:rStyle w:val="Hyperlink"/>
              </w:rPr>
            </w:rPrChange>
          </w:rPr>
          <w:delText>4.2</w:delText>
        </w:r>
        <w:r w:rsidDel="00BF1556">
          <w:tab/>
        </w:r>
        <w:r w:rsidRPr="00BF1556" w:rsidDel="00BF1556">
          <w:rPr>
            <w:rPrChange w:id="440" w:author="drmoore" w:date="2016-11-10T19:19:00Z">
              <w:rPr>
                <w:rStyle w:val="Hyperlink"/>
              </w:rPr>
            </w:rPrChange>
          </w:rPr>
          <w:delText>Adjustable Step-Down Module (ASDM-300F)</w:delText>
        </w:r>
        <w:r w:rsidDel="00BF1556">
          <w:rPr>
            <w:webHidden/>
          </w:rPr>
          <w:tab/>
        </w:r>
        <w:r w:rsidR="00055297" w:rsidDel="00BF1556">
          <w:rPr>
            <w:webHidden/>
          </w:rPr>
          <w:delText>50</w:delText>
        </w:r>
      </w:del>
    </w:p>
    <w:p w:rsidR="00FC3866" w:rsidDel="00BF1556" w:rsidRDefault="00FC3866">
      <w:pPr>
        <w:pStyle w:val="TOC2"/>
        <w:rPr>
          <w:del w:id="441" w:author="drmoore" w:date="2016-11-10T19:19:00Z"/>
        </w:rPr>
      </w:pPr>
      <w:del w:id="442" w:author="drmoore" w:date="2016-11-10T19:19:00Z">
        <w:r w:rsidRPr="00BF1556" w:rsidDel="00BF1556">
          <w:rPr>
            <w:rPrChange w:id="443" w:author="drmoore" w:date="2016-11-10T19:19:00Z">
              <w:rPr>
                <w:rStyle w:val="Hyperlink"/>
              </w:rPr>
            </w:rPrChange>
          </w:rPr>
          <w:delText>4.3</w:delText>
        </w:r>
        <w:r w:rsidDel="00BF1556">
          <w:tab/>
        </w:r>
        <w:r w:rsidRPr="00BF1556" w:rsidDel="00BF1556">
          <w:rPr>
            <w:rPrChange w:id="444" w:author="drmoore" w:date="2016-11-10T19:19:00Z">
              <w:rPr>
                <w:rStyle w:val="Hyperlink"/>
              </w:rPr>
            </w:rPrChange>
          </w:rPr>
          <w:delText>Peripheral Power Switch (PPS-330D)</w:delText>
        </w:r>
        <w:r w:rsidDel="00BF1556">
          <w:rPr>
            <w:webHidden/>
          </w:rPr>
          <w:tab/>
        </w:r>
        <w:r w:rsidR="00055297" w:rsidDel="00BF1556">
          <w:rPr>
            <w:webHidden/>
          </w:rPr>
          <w:delText>56</w:delText>
        </w:r>
      </w:del>
    </w:p>
    <w:p w:rsidR="00FC3866" w:rsidDel="00BF1556" w:rsidRDefault="00FC3866">
      <w:pPr>
        <w:pStyle w:val="TOC2"/>
        <w:rPr>
          <w:del w:id="445" w:author="drmoore" w:date="2016-11-10T19:19:00Z"/>
        </w:rPr>
      </w:pPr>
      <w:del w:id="446" w:author="drmoore" w:date="2016-11-10T19:19:00Z">
        <w:r w:rsidRPr="00BF1556" w:rsidDel="00BF1556">
          <w:rPr>
            <w:rPrChange w:id="447" w:author="drmoore" w:date="2016-11-10T19:19:00Z">
              <w:rPr>
                <w:rStyle w:val="Hyperlink"/>
              </w:rPr>
            </w:rPrChange>
          </w:rPr>
          <w:delText>4.4</w:delText>
        </w:r>
        <w:r w:rsidDel="00BF1556">
          <w:tab/>
        </w:r>
        <w:r w:rsidRPr="00BF1556" w:rsidDel="00BF1556">
          <w:rPr>
            <w:rPrChange w:id="448" w:author="drmoore" w:date="2016-11-10T19:19:00Z">
              <w:rPr>
                <w:rStyle w:val="Hyperlink"/>
              </w:rPr>
            </w:rPrChange>
          </w:rPr>
          <w:delText>Programmable Load Regulator (PLR-5010D)</w:delText>
        </w:r>
        <w:r w:rsidDel="00BF1556">
          <w:rPr>
            <w:webHidden/>
          </w:rPr>
          <w:tab/>
        </w:r>
        <w:r w:rsidR="00055297" w:rsidDel="00BF1556">
          <w:rPr>
            <w:webHidden/>
          </w:rPr>
          <w:delText>58</w:delText>
        </w:r>
      </w:del>
    </w:p>
    <w:p w:rsidR="00FC3866" w:rsidDel="00BF1556" w:rsidRDefault="00FC3866">
      <w:pPr>
        <w:pStyle w:val="TOC2"/>
        <w:rPr>
          <w:del w:id="449" w:author="drmoore" w:date="2016-11-10T19:19:00Z"/>
        </w:rPr>
      </w:pPr>
      <w:del w:id="450" w:author="drmoore" w:date="2016-11-10T19:19:00Z">
        <w:r w:rsidRPr="00BF1556" w:rsidDel="00BF1556">
          <w:rPr>
            <w:rPrChange w:id="451" w:author="drmoore" w:date="2016-11-10T19:19:00Z">
              <w:rPr>
                <w:rStyle w:val="Hyperlink"/>
              </w:rPr>
            </w:rPrChange>
          </w:rPr>
          <w:delText>4.5</w:delText>
        </w:r>
        <w:r w:rsidDel="00BF1556">
          <w:tab/>
        </w:r>
        <w:r w:rsidRPr="00BF1556" w:rsidDel="00BF1556">
          <w:rPr>
            <w:rPrChange w:id="452" w:author="drmoore" w:date="2016-11-10T19:19:00Z">
              <w:rPr>
                <w:rStyle w:val="Hyperlink"/>
              </w:rPr>
            </w:rPrChange>
          </w:rPr>
          <w:delText>Discovery Expansion Board (DEB429A)</w:delText>
        </w:r>
        <w:r w:rsidDel="00BF1556">
          <w:rPr>
            <w:webHidden/>
          </w:rPr>
          <w:tab/>
        </w:r>
        <w:r w:rsidR="00055297" w:rsidDel="00BF1556">
          <w:rPr>
            <w:webHidden/>
          </w:rPr>
          <w:delText>62</w:delText>
        </w:r>
      </w:del>
    </w:p>
    <w:p w:rsidR="00FC3866" w:rsidDel="00BF1556" w:rsidRDefault="00FC3866">
      <w:pPr>
        <w:pStyle w:val="TOC3"/>
        <w:tabs>
          <w:tab w:val="left" w:pos="1320"/>
          <w:tab w:val="right" w:leader="dot" w:pos="8990"/>
        </w:tabs>
        <w:rPr>
          <w:del w:id="453" w:author="drmoore" w:date="2016-11-10T19:19:00Z"/>
          <w:rFonts w:cstheme="minorBidi"/>
          <w:noProof/>
        </w:rPr>
      </w:pPr>
      <w:del w:id="454" w:author="drmoore" w:date="2016-11-10T19:19:00Z">
        <w:r w:rsidRPr="00BF1556" w:rsidDel="00BF1556">
          <w:rPr>
            <w:noProof/>
            <w:rPrChange w:id="455" w:author="drmoore" w:date="2016-11-10T19:19:00Z">
              <w:rPr>
                <w:rStyle w:val="Hyperlink"/>
                <w:noProof/>
              </w:rPr>
            </w:rPrChange>
          </w:rPr>
          <w:delText>4.5.1</w:delText>
        </w:r>
        <w:r w:rsidDel="00BF1556">
          <w:rPr>
            <w:rFonts w:cstheme="minorBidi"/>
            <w:noProof/>
          </w:rPr>
          <w:tab/>
        </w:r>
        <w:r w:rsidRPr="00BF1556" w:rsidDel="00BF1556">
          <w:rPr>
            <w:noProof/>
            <w:rPrChange w:id="456" w:author="drmoore" w:date="2016-11-10T19:19:00Z">
              <w:rPr>
                <w:rStyle w:val="Hyperlink"/>
                <w:noProof/>
              </w:rPr>
            </w:rPrChange>
          </w:rPr>
          <w:delText>System Architecture</w:delText>
        </w:r>
        <w:r w:rsidDel="00BF1556">
          <w:rPr>
            <w:noProof/>
            <w:webHidden/>
          </w:rPr>
          <w:tab/>
        </w:r>
        <w:r w:rsidR="00055297" w:rsidDel="00BF1556">
          <w:rPr>
            <w:noProof/>
            <w:webHidden/>
          </w:rPr>
          <w:delText>64</w:delText>
        </w:r>
      </w:del>
    </w:p>
    <w:p w:rsidR="00FC3866" w:rsidDel="00BF1556" w:rsidRDefault="00FC3866">
      <w:pPr>
        <w:pStyle w:val="TOC3"/>
        <w:tabs>
          <w:tab w:val="left" w:pos="1320"/>
          <w:tab w:val="right" w:leader="dot" w:pos="8990"/>
        </w:tabs>
        <w:rPr>
          <w:del w:id="457" w:author="drmoore" w:date="2016-11-10T19:19:00Z"/>
          <w:rFonts w:cstheme="minorBidi"/>
          <w:noProof/>
        </w:rPr>
      </w:pPr>
      <w:del w:id="458" w:author="drmoore" w:date="2016-11-10T19:19:00Z">
        <w:r w:rsidRPr="00BF1556" w:rsidDel="00BF1556">
          <w:rPr>
            <w:noProof/>
            <w:rPrChange w:id="459" w:author="drmoore" w:date="2016-11-10T19:19:00Z">
              <w:rPr>
                <w:rStyle w:val="Hyperlink"/>
                <w:noProof/>
              </w:rPr>
            </w:rPrChange>
          </w:rPr>
          <w:delText>4.5.2</w:delText>
        </w:r>
        <w:r w:rsidDel="00BF1556">
          <w:rPr>
            <w:rFonts w:cstheme="minorBidi"/>
            <w:noProof/>
          </w:rPr>
          <w:tab/>
        </w:r>
        <w:r w:rsidRPr="00BF1556" w:rsidDel="00BF1556">
          <w:rPr>
            <w:noProof/>
            <w:rPrChange w:id="460" w:author="drmoore" w:date="2016-11-10T19:19:00Z">
              <w:rPr>
                <w:rStyle w:val="Hyperlink"/>
                <w:noProof/>
              </w:rPr>
            </w:rPrChange>
          </w:rPr>
          <w:delText>Analog Design</w:delText>
        </w:r>
        <w:r w:rsidDel="00BF1556">
          <w:rPr>
            <w:noProof/>
            <w:webHidden/>
          </w:rPr>
          <w:tab/>
        </w:r>
        <w:r w:rsidR="00055297" w:rsidDel="00BF1556">
          <w:rPr>
            <w:noProof/>
            <w:webHidden/>
          </w:rPr>
          <w:delText>65</w:delText>
        </w:r>
      </w:del>
    </w:p>
    <w:p w:rsidR="00FC3866" w:rsidDel="00BF1556" w:rsidRDefault="00FC3866">
      <w:pPr>
        <w:pStyle w:val="TOC3"/>
        <w:tabs>
          <w:tab w:val="left" w:pos="1320"/>
          <w:tab w:val="right" w:leader="dot" w:pos="8990"/>
        </w:tabs>
        <w:rPr>
          <w:del w:id="461" w:author="drmoore" w:date="2016-11-10T19:19:00Z"/>
          <w:rFonts w:cstheme="minorBidi"/>
          <w:noProof/>
        </w:rPr>
      </w:pPr>
      <w:del w:id="462" w:author="drmoore" w:date="2016-11-10T19:19:00Z">
        <w:r w:rsidRPr="00BF1556" w:rsidDel="00BF1556">
          <w:rPr>
            <w:noProof/>
            <w:rPrChange w:id="463" w:author="drmoore" w:date="2016-11-10T19:19:00Z">
              <w:rPr>
                <w:rStyle w:val="Hyperlink"/>
                <w:noProof/>
              </w:rPr>
            </w:rPrChange>
          </w:rPr>
          <w:delText>4.5.3</w:delText>
        </w:r>
        <w:r w:rsidDel="00BF1556">
          <w:rPr>
            <w:rFonts w:cstheme="minorBidi"/>
            <w:noProof/>
          </w:rPr>
          <w:tab/>
        </w:r>
        <w:r w:rsidRPr="00BF1556" w:rsidDel="00BF1556">
          <w:rPr>
            <w:noProof/>
            <w:rPrChange w:id="464" w:author="drmoore" w:date="2016-11-10T19:19:00Z">
              <w:rPr>
                <w:rStyle w:val="Hyperlink"/>
                <w:noProof/>
              </w:rPr>
            </w:rPrChange>
          </w:rPr>
          <w:delText>Digital Design</w:delText>
        </w:r>
        <w:r w:rsidDel="00BF1556">
          <w:rPr>
            <w:noProof/>
            <w:webHidden/>
          </w:rPr>
          <w:tab/>
        </w:r>
        <w:r w:rsidR="00055297" w:rsidDel="00BF1556">
          <w:rPr>
            <w:noProof/>
            <w:webHidden/>
          </w:rPr>
          <w:delText>70</w:delText>
        </w:r>
      </w:del>
    </w:p>
    <w:p w:rsidR="00FC3866" w:rsidDel="00BF1556" w:rsidRDefault="00FC3866">
      <w:pPr>
        <w:pStyle w:val="TOC3"/>
        <w:tabs>
          <w:tab w:val="left" w:pos="1320"/>
          <w:tab w:val="right" w:leader="dot" w:pos="8990"/>
        </w:tabs>
        <w:rPr>
          <w:del w:id="465" w:author="drmoore" w:date="2016-11-10T19:19:00Z"/>
          <w:rFonts w:cstheme="minorBidi"/>
          <w:noProof/>
        </w:rPr>
      </w:pPr>
      <w:del w:id="466" w:author="drmoore" w:date="2016-11-10T19:19:00Z">
        <w:r w:rsidRPr="00BF1556" w:rsidDel="00BF1556">
          <w:rPr>
            <w:noProof/>
            <w:rPrChange w:id="467" w:author="drmoore" w:date="2016-11-10T19:19:00Z">
              <w:rPr>
                <w:rStyle w:val="Hyperlink"/>
                <w:noProof/>
              </w:rPr>
            </w:rPrChange>
          </w:rPr>
          <w:delText>4.5.4</w:delText>
        </w:r>
        <w:r w:rsidDel="00BF1556">
          <w:rPr>
            <w:rFonts w:cstheme="minorBidi"/>
            <w:noProof/>
          </w:rPr>
          <w:tab/>
        </w:r>
        <w:r w:rsidRPr="00BF1556" w:rsidDel="00BF1556">
          <w:rPr>
            <w:noProof/>
            <w:rPrChange w:id="468" w:author="drmoore" w:date="2016-11-10T19:19:00Z">
              <w:rPr>
                <w:rStyle w:val="Hyperlink"/>
                <w:noProof/>
              </w:rPr>
            </w:rPrChange>
          </w:rPr>
          <w:delText>Results</w:delText>
        </w:r>
        <w:r w:rsidDel="00BF1556">
          <w:rPr>
            <w:noProof/>
            <w:webHidden/>
          </w:rPr>
          <w:tab/>
        </w:r>
        <w:r w:rsidR="00055297" w:rsidDel="00BF1556">
          <w:rPr>
            <w:noProof/>
            <w:webHidden/>
          </w:rPr>
          <w:delText>76</w:delText>
        </w:r>
      </w:del>
    </w:p>
    <w:p w:rsidR="00FC3866" w:rsidDel="00BF1556" w:rsidRDefault="00FC3866">
      <w:pPr>
        <w:pStyle w:val="TOC1"/>
        <w:tabs>
          <w:tab w:val="right" w:leader="dot" w:pos="8990"/>
        </w:tabs>
        <w:rPr>
          <w:del w:id="469" w:author="drmoore" w:date="2016-11-10T19:19:00Z"/>
          <w:noProof/>
        </w:rPr>
      </w:pPr>
      <w:del w:id="470" w:author="drmoore" w:date="2016-11-10T19:19:00Z">
        <w:r w:rsidRPr="00BF1556" w:rsidDel="00BF1556">
          <w:rPr>
            <w:noProof/>
            <w:rPrChange w:id="471" w:author="drmoore" w:date="2016-11-10T19:19:00Z">
              <w:rPr>
                <w:rStyle w:val="Hyperlink"/>
                <w:noProof/>
              </w:rPr>
            </w:rPrChange>
          </w:rPr>
          <w:delText xml:space="preserve"> Chapter 5: PACER</w:delText>
        </w:r>
        <w:r w:rsidDel="00BF1556">
          <w:rPr>
            <w:noProof/>
            <w:webHidden/>
          </w:rPr>
          <w:tab/>
        </w:r>
        <w:r w:rsidR="00055297" w:rsidDel="00BF1556">
          <w:rPr>
            <w:noProof/>
            <w:webHidden/>
          </w:rPr>
          <w:delText>77</w:delText>
        </w:r>
      </w:del>
    </w:p>
    <w:p w:rsidR="00FC3866" w:rsidDel="00BF1556" w:rsidRDefault="00FC3866">
      <w:pPr>
        <w:pStyle w:val="TOC2"/>
        <w:rPr>
          <w:del w:id="472" w:author="drmoore" w:date="2016-11-10T19:19:00Z"/>
        </w:rPr>
      </w:pPr>
      <w:del w:id="473" w:author="drmoore" w:date="2016-11-10T19:19:00Z">
        <w:r w:rsidRPr="00BF1556" w:rsidDel="00BF1556">
          <w:rPr>
            <w:rPrChange w:id="474" w:author="drmoore" w:date="2016-11-10T19:19:00Z">
              <w:rPr>
                <w:rStyle w:val="Hyperlink"/>
              </w:rPr>
            </w:rPrChange>
          </w:rPr>
          <w:delText>5.1</w:delText>
        </w:r>
        <w:r w:rsidDel="00BF1556">
          <w:tab/>
        </w:r>
        <w:r w:rsidRPr="00BF1556" w:rsidDel="00BF1556">
          <w:rPr>
            <w:rPrChange w:id="475" w:author="drmoore" w:date="2016-11-10T19:19:00Z">
              <w:rPr>
                <w:rStyle w:val="Hyperlink"/>
              </w:rPr>
            </w:rPrChange>
          </w:rPr>
          <w:delText>Introduction</w:delText>
        </w:r>
        <w:r w:rsidDel="00BF1556">
          <w:rPr>
            <w:webHidden/>
          </w:rPr>
          <w:tab/>
        </w:r>
        <w:r w:rsidR="00055297" w:rsidDel="00BF1556">
          <w:rPr>
            <w:webHidden/>
          </w:rPr>
          <w:delText>77</w:delText>
        </w:r>
      </w:del>
    </w:p>
    <w:p w:rsidR="00FC3866" w:rsidDel="00BF1556" w:rsidRDefault="00FC3866">
      <w:pPr>
        <w:pStyle w:val="TOC2"/>
        <w:rPr>
          <w:del w:id="476" w:author="drmoore" w:date="2016-11-10T19:19:00Z"/>
        </w:rPr>
      </w:pPr>
      <w:del w:id="477" w:author="drmoore" w:date="2016-11-10T19:19:00Z">
        <w:r w:rsidRPr="00BF1556" w:rsidDel="00BF1556">
          <w:rPr>
            <w:rPrChange w:id="478" w:author="drmoore" w:date="2016-11-10T19:19:00Z">
              <w:rPr>
                <w:rStyle w:val="Hyperlink"/>
              </w:rPr>
            </w:rPrChange>
          </w:rPr>
          <w:delText>5.2</w:delText>
        </w:r>
        <w:r w:rsidDel="00BF1556">
          <w:tab/>
        </w:r>
        <w:r w:rsidRPr="00BF1556" w:rsidDel="00BF1556">
          <w:rPr>
            <w:rPrChange w:id="479" w:author="drmoore" w:date="2016-11-10T19:19:00Z">
              <w:rPr>
                <w:rStyle w:val="Hyperlink"/>
              </w:rPr>
            </w:rPrChange>
          </w:rPr>
          <w:delText>Related Work</w:delText>
        </w:r>
        <w:r w:rsidDel="00BF1556">
          <w:rPr>
            <w:webHidden/>
          </w:rPr>
          <w:tab/>
        </w:r>
        <w:r w:rsidR="00055297" w:rsidDel="00BF1556">
          <w:rPr>
            <w:webHidden/>
          </w:rPr>
          <w:delText>79</w:delText>
        </w:r>
      </w:del>
    </w:p>
    <w:p w:rsidR="00FC3866" w:rsidDel="00BF1556" w:rsidRDefault="00FC3866">
      <w:pPr>
        <w:pStyle w:val="TOC3"/>
        <w:tabs>
          <w:tab w:val="left" w:pos="1320"/>
          <w:tab w:val="right" w:leader="dot" w:pos="8990"/>
        </w:tabs>
        <w:rPr>
          <w:del w:id="480" w:author="drmoore" w:date="2016-11-10T19:19:00Z"/>
          <w:rFonts w:cstheme="minorBidi"/>
          <w:noProof/>
        </w:rPr>
      </w:pPr>
      <w:del w:id="481" w:author="drmoore" w:date="2016-11-10T19:19:00Z">
        <w:r w:rsidRPr="00BF1556" w:rsidDel="00BF1556">
          <w:rPr>
            <w:noProof/>
            <w:rPrChange w:id="482" w:author="drmoore" w:date="2016-11-10T19:19:00Z">
              <w:rPr>
                <w:rStyle w:val="Hyperlink"/>
                <w:noProof/>
              </w:rPr>
            </w:rPrChange>
          </w:rPr>
          <w:delText>5.2.1</w:delText>
        </w:r>
        <w:r w:rsidDel="00BF1556">
          <w:rPr>
            <w:rFonts w:cstheme="minorBidi"/>
            <w:noProof/>
          </w:rPr>
          <w:tab/>
        </w:r>
        <w:r w:rsidRPr="00BF1556" w:rsidDel="00BF1556">
          <w:rPr>
            <w:noProof/>
            <w:rPrChange w:id="483" w:author="drmoore" w:date="2016-11-10T19:19:00Z">
              <w:rPr>
                <w:rStyle w:val="Hyperlink"/>
                <w:noProof/>
              </w:rPr>
            </w:rPrChange>
          </w:rPr>
          <w:delText>Timing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84" w:author="drmoore" w:date="2016-11-10T19:19:00Z"/>
          <w:rFonts w:cstheme="minorBidi"/>
          <w:noProof/>
        </w:rPr>
      </w:pPr>
      <w:del w:id="485" w:author="drmoore" w:date="2016-11-10T19:19:00Z">
        <w:r w:rsidRPr="00BF1556" w:rsidDel="00BF1556">
          <w:rPr>
            <w:noProof/>
            <w:rPrChange w:id="486" w:author="drmoore" w:date="2016-11-10T19:19:00Z">
              <w:rPr>
                <w:rStyle w:val="Hyperlink"/>
                <w:noProof/>
              </w:rPr>
            </w:rPrChange>
          </w:rPr>
          <w:delText>5.2.2</w:delText>
        </w:r>
        <w:r w:rsidDel="00BF1556">
          <w:rPr>
            <w:rFonts w:cstheme="minorBidi"/>
            <w:noProof/>
          </w:rPr>
          <w:tab/>
        </w:r>
        <w:r w:rsidRPr="00BF1556" w:rsidDel="00BF1556">
          <w:rPr>
            <w:noProof/>
            <w:rPrChange w:id="487" w:author="drmoore" w:date="2016-11-10T19:19:00Z">
              <w:rPr>
                <w:rStyle w:val="Hyperlink"/>
                <w:noProof/>
              </w:rPr>
            </w:rPrChange>
          </w:rPr>
          <w:delText>Energy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88" w:author="drmoore" w:date="2016-11-10T19:19:00Z"/>
          <w:rFonts w:cstheme="minorBidi"/>
          <w:noProof/>
        </w:rPr>
      </w:pPr>
      <w:del w:id="489" w:author="drmoore" w:date="2016-11-10T19:19:00Z">
        <w:r w:rsidRPr="00BF1556" w:rsidDel="00BF1556">
          <w:rPr>
            <w:noProof/>
            <w:rPrChange w:id="490" w:author="drmoore" w:date="2016-11-10T19:19:00Z">
              <w:rPr>
                <w:rStyle w:val="Hyperlink"/>
                <w:noProof/>
              </w:rPr>
            </w:rPrChange>
          </w:rPr>
          <w:delText>5.2.3</w:delText>
        </w:r>
        <w:r w:rsidDel="00BF1556">
          <w:rPr>
            <w:rFonts w:cstheme="minorBidi"/>
            <w:noProof/>
          </w:rPr>
          <w:tab/>
        </w:r>
        <w:r w:rsidRPr="00BF1556" w:rsidDel="00BF1556">
          <w:rPr>
            <w:noProof/>
            <w:rPrChange w:id="491" w:author="drmoore" w:date="2016-11-10T19:19:00Z">
              <w:rPr>
                <w:rStyle w:val="Hyperlink"/>
                <w:noProof/>
              </w:rPr>
            </w:rPrChange>
          </w:rPr>
          <w:delText>Current Heuristic</w:delText>
        </w:r>
        <w:r w:rsidDel="00BF1556">
          <w:rPr>
            <w:noProof/>
            <w:webHidden/>
          </w:rPr>
          <w:tab/>
        </w:r>
        <w:r w:rsidR="00055297" w:rsidDel="00BF1556">
          <w:rPr>
            <w:noProof/>
            <w:webHidden/>
          </w:rPr>
          <w:delText>79</w:delText>
        </w:r>
      </w:del>
    </w:p>
    <w:p w:rsidR="00FC3866" w:rsidDel="00BF1556" w:rsidRDefault="00FC3866">
      <w:pPr>
        <w:pStyle w:val="TOC2"/>
        <w:rPr>
          <w:del w:id="492" w:author="drmoore" w:date="2016-11-10T19:19:00Z"/>
        </w:rPr>
      </w:pPr>
      <w:del w:id="493" w:author="drmoore" w:date="2016-11-10T19:19:00Z">
        <w:r w:rsidRPr="00BF1556" w:rsidDel="00BF1556">
          <w:rPr>
            <w:rPrChange w:id="494" w:author="drmoore" w:date="2016-11-10T19:19:00Z">
              <w:rPr>
                <w:rStyle w:val="Hyperlink"/>
              </w:rPr>
            </w:rPrChange>
          </w:rPr>
          <w:delText>5.3</w:delText>
        </w:r>
        <w:r w:rsidDel="00BF1556">
          <w:tab/>
        </w:r>
        <w:r w:rsidRPr="00BF1556" w:rsidDel="00BF1556">
          <w:rPr>
            <w:rPrChange w:id="495" w:author="drmoore" w:date="2016-11-10T19:19:00Z">
              <w:rPr>
                <w:rStyle w:val="Hyperlink"/>
              </w:rPr>
            </w:rPrChange>
          </w:rPr>
          <w:delText>Methods and Materials</w:delText>
        </w:r>
        <w:r w:rsidDel="00BF1556">
          <w:rPr>
            <w:webHidden/>
          </w:rPr>
          <w:tab/>
        </w:r>
        <w:r w:rsidR="00055297" w:rsidDel="00BF1556">
          <w:rPr>
            <w:webHidden/>
          </w:rPr>
          <w:delText>80</w:delText>
        </w:r>
      </w:del>
    </w:p>
    <w:p w:rsidR="00FC3866" w:rsidDel="00BF1556" w:rsidRDefault="00FC3866">
      <w:pPr>
        <w:pStyle w:val="TOC3"/>
        <w:tabs>
          <w:tab w:val="left" w:pos="1320"/>
          <w:tab w:val="right" w:leader="dot" w:pos="8990"/>
        </w:tabs>
        <w:rPr>
          <w:del w:id="496" w:author="drmoore" w:date="2016-11-10T19:19:00Z"/>
          <w:rFonts w:cstheme="minorBidi"/>
          <w:noProof/>
        </w:rPr>
      </w:pPr>
      <w:del w:id="497" w:author="drmoore" w:date="2016-11-10T19:19:00Z">
        <w:r w:rsidRPr="00BF1556" w:rsidDel="00BF1556">
          <w:rPr>
            <w:noProof/>
            <w:rPrChange w:id="498" w:author="drmoore" w:date="2016-11-10T19:19:00Z">
              <w:rPr>
                <w:rStyle w:val="Hyperlink"/>
                <w:noProof/>
              </w:rPr>
            </w:rPrChange>
          </w:rPr>
          <w:delText>5.3.1</w:delText>
        </w:r>
        <w:r w:rsidDel="00BF1556">
          <w:rPr>
            <w:rFonts w:cstheme="minorBidi"/>
            <w:noProof/>
          </w:rPr>
          <w:tab/>
        </w:r>
        <w:r w:rsidRPr="00BF1556" w:rsidDel="00BF1556">
          <w:rPr>
            <w:noProof/>
            <w:rPrChange w:id="499" w:author="drmoore" w:date="2016-11-10T19:19:00Z">
              <w:rPr>
                <w:rStyle w:val="Hyperlink"/>
                <w:noProof/>
              </w:rPr>
            </w:rPrChange>
          </w:rPr>
          <w:delText>Development Platform</w:delText>
        </w:r>
        <w:r w:rsidDel="00BF1556">
          <w:rPr>
            <w:noProof/>
            <w:webHidden/>
          </w:rPr>
          <w:tab/>
        </w:r>
        <w:r w:rsidR="00055297" w:rsidDel="00BF1556">
          <w:rPr>
            <w:noProof/>
            <w:webHidden/>
          </w:rPr>
          <w:delText>80</w:delText>
        </w:r>
      </w:del>
    </w:p>
    <w:p w:rsidR="00FC3866" w:rsidDel="00BF1556" w:rsidRDefault="00FC3866">
      <w:pPr>
        <w:pStyle w:val="TOC3"/>
        <w:tabs>
          <w:tab w:val="left" w:pos="1320"/>
          <w:tab w:val="right" w:leader="dot" w:pos="8990"/>
        </w:tabs>
        <w:rPr>
          <w:del w:id="500" w:author="drmoore" w:date="2016-11-10T19:19:00Z"/>
          <w:rFonts w:cstheme="minorBidi"/>
          <w:noProof/>
        </w:rPr>
      </w:pPr>
      <w:del w:id="501" w:author="drmoore" w:date="2016-11-10T19:19:00Z">
        <w:r w:rsidRPr="00BF1556" w:rsidDel="00BF1556">
          <w:rPr>
            <w:noProof/>
            <w:rPrChange w:id="502" w:author="drmoore" w:date="2016-11-10T19:19:00Z">
              <w:rPr>
                <w:rStyle w:val="Hyperlink"/>
                <w:noProof/>
              </w:rPr>
            </w:rPrChange>
          </w:rPr>
          <w:delText>5.3.2</w:delText>
        </w:r>
        <w:r w:rsidDel="00BF1556">
          <w:rPr>
            <w:rFonts w:cstheme="minorBidi"/>
            <w:noProof/>
          </w:rPr>
          <w:tab/>
        </w:r>
        <w:r w:rsidRPr="00BF1556" w:rsidDel="00BF1556">
          <w:rPr>
            <w:noProof/>
            <w:rPrChange w:id="503" w:author="drmoore" w:date="2016-11-10T19:19:00Z">
              <w:rPr>
                <w:rStyle w:val="Hyperlink"/>
                <w:noProof/>
              </w:rPr>
            </w:rPrChange>
          </w:rPr>
          <w:delText>PACER-T</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504" w:author="drmoore" w:date="2016-11-10T19:19:00Z"/>
          <w:rFonts w:cstheme="minorBidi"/>
          <w:noProof/>
        </w:rPr>
      </w:pPr>
      <w:del w:id="505" w:author="drmoore" w:date="2016-11-10T19:19:00Z">
        <w:r w:rsidRPr="00BF1556" w:rsidDel="00BF1556">
          <w:rPr>
            <w:noProof/>
            <w:rPrChange w:id="506" w:author="drmoore" w:date="2016-11-10T19:19:00Z">
              <w:rPr>
                <w:rStyle w:val="Hyperlink"/>
                <w:noProof/>
              </w:rPr>
            </w:rPrChange>
          </w:rPr>
          <w:delText>5.3.3</w:delText>
        </w:r>
        <w:r w:rsidDel="00BF1556">
          <w:rPr>
            <w:rFonts w:cstheme="minorBidi"/>
            <w:noProof/>
          </w:rPr>
          <w:tab/>
        </w:r>
        <w:r w:rsidRPr="00BF1556" w:rsidDel="00BF1556">
          <w:rPr>
            <w:noProof/>
            <w:rPrChange w:id="507" w:author="drmoore" w:date="2016-11-10T19:19:00Z">
              <w:rPr>
                <w:rStyle w:val="Hyperlink"/>
                <w:noProof/>
              </w:rPr>
            </w:rPrChange>
          </w:rPr>
          <w:delText>PACER-E</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508" w:author="drmoore" w:date="2016-11-10T19:19:00Z"/>
          <w:rFonts w:cstheme="minorBidi"/>
          <w:noProof/>
        </w:rPr>
      </w:pPr>
      <w:del w:id="509" w:author="drmoore" w:date="2016-11-10T19:19:00Z">
        <w:r w:rsidRPr="00BF1556" w:rsidDel="00BF1556">
          <w:rPr>
            <w:noProof/>
            <w:rPrChange w:id="510" w:author="drmoore" w:date="2016-11-10T19:19:00Z">
              <w:rPr>
                <w:rStyle w:val="Hyperlink"/>
                <w:noProof/>
              </w:rPr>
            </w:rPrChange>
          </w:rPr>
          <w:delText>5.3.4</w:delText>
        </w:r>
        <w:r w:rsidDel="00BF1556">
          <w:rPr>
            <w:rFonts w:cstheme="minorBidi"/>
            <w:noProof/>
          </w:rPr>
          <w:tab/>
        </w:r>
        <w:r w:rsidRPr="00BF1556" w:rsidDel="00BF1556">
          <w:rPr>
            <w:noProof/>
            <w:rPrChange w:id="511" w:author="drmoore" w:date="2016-11-10T19:19:00Z">
              <w:rPr>
                <w:rStyle w:val="Hyperlink"/>
                <w:noProof/>
              </w:rPr>
            </w:rPrChange>
          </w:rPr>
          <w:delText>PACER-C</w:delText>
        </w:r>
        <w:r w:rsidDel="00BF1556">
          <w:rPr>
            <w:noProof/>
            <w:webHidden/>
          </w:rPr>
          <w:tab/>
        </w:r>
        <w:r w:rsidR="00055297" w:rsidDel="00BF1556">
          <w:rPr>
            <w:noProof/>
            <w:webHidden/>
          </w:rPr>
          <w:delText>82</w:delText>
        </w:r>
      </w:del>
    </w:p>
    <w:p w:rsidR="00FC3866" w:rsidDel="00BF1556" w:rsidRDefault="00FC3866">
      <w:pPr>
        <w:pStyle w:val="TOC2"/>
        <w:rPr>
          <w:del w:id="512" w:author="drmoore" w:date="2016-11-10T19:19:00Z"/>
        </w:rPr>
      </w:pPr>
      <w:del w:id="513" w:author="drmoore" w:date="2016-11-10T19:19:00Z">
        <w:r w:rsidRPr="00BF1556" w:rsidDel="00BF1556">
          <w:rPr>
            <w:rPrChange w:id="514" w:author="drmoore" w:date="2016-11-10T19:19:00Z">
              <w:rPr>
                <w:rStyle w:val="Hyperlink"/>
              </w:rPr>
            </w:rPrChange>
          </w:rPr>
          <w:delText>5.4</w:delText>
        </w:r>
        <w:r w:rsidDel="00BF1556">
          <w:tab/>
        </w:r>
        <w:r w:rsidRPr="00BF1556" w:rsidDel="00BF1556">
          <w:rPr>
            <w:rPrChange w:id="515" w:author="drmoore" w:date="2016-11-10T19:19:00Z">
              <w:rPr>
                <w:rStyle w:val="Hyperlink"/>
              </w:rPr>
            </w:rPrChange>
          </w:rPr>
          <w:delText>Results</w:delText>
        </w:r>
        <w:r w:rsidDel="00BF1556">
          <w:rPr>
            <w:webHidden/>
          </w:rPr>
          <w:tab/>
        </w:r>
        <w:r w:rsidR="00055297" w:rsidDel="00BF1556">
          <w:rPr>
            <w:webHidden/>
          </w:rPr>
          <w:delText>82</w:delText>
        </w:r>
      </w:del>
    </w:p>
    <w:p w:rsidR="00FC3866" w:rsidDel="00BF1556" w:rsidRDefault="00FC3866">
      <w:pPr>
        <w:pStyle w:val="TOC3"/>
        <w:tabs>
          <w:tab w:val="left" w:pos="1320"/>
          <w:tab w:val="right" w:leader="dot" w:pos="8990"/>
        </w:tabs>
        <w:rPr>
          <w:del w:id="516" w:author="drmoore" w:date="2016-11-10T19:19:00Z"/>
          <w:rFonts w:cstheme="minorBidi"/>
          <w:noProof/>
        </w:rPr>
      </w:pPr>
      <w:del w:id="517" w:author="drmoore" w:date="2016-11-10T19:19:00Z">
        <w:r w:rsidRPr="00BF1556" w:rsidDel="00BF1556">
          <w:rPr>
            <w:noProof/>
            <w:rPrChange w:id="518" w:author="drmoore" w:date="2016-11-10T19:19:00Z">
              <w:rPr>
                <w:rStyle w:val="Hyperlink"/>
                <w:noProof/>
              </w:rPr>
            </w:rPrChange>
          </w:rPr>
          <w:delText>5.4.1</w:delText>
        </w:r>
        <w:r w:rsidDel="00BF1556">
          <w:rPr>
            <w:rFonts w:cstheme="minorBidi"/>
            <w:noProof/>
          </w:rPr>
          <w:tab/>
        </w:r>
        <w:r w:rsidRPr="00BF1556" w:rsidDel="00BF1556">
          <w:rPr>
            <w:noProof/>
            <w:rPrChange w:id="519" w:author="drmoore" w:date="2016-11-10T19:19:00Z">
              <w:rPr>
                <w:rStyle w:val="Hyperlink"/>
                <w:noProof/>
              </w:rPr>
            </w:rPrChange>
          </w:rPr>
          <w:delText>Microchip MCP25AA512 EEPROM</w:delText>
        </w:r>
        <w:r w:rsidDel="00BF1556">
          <w:rPr>
            <w:noProof/>
            <w:webHidden/>
          </w:rPr>
          <w:tab/>
        </w:r>
        <w:r w:rsidR="00055297" w:rsidDel="00BF1556">
          <w:rPr>
            <w:noProof/>
            <w:webHidden/>
          </w:rPr>
          <w:delText>83</w:delText>
        </w:r>
      </w:del>
    </w:p>
    <w:p w:rsidR="00FC3866" w:rsidDel="00BF1556" w:rsidRDefault="00FC3866">
      <w:pPr>
        <w:pStyle w:val="TOC3"/>
        <w:tabs>
          <w:tab w:val="left" w:pos="1320"/>
          <w:tab w:val="right" w:leader="dot" w:pos="8990"/>
        </w:tabs>
        <w:rPr>
          <w:del w:id="520" w:author="drmoore" w:date="2016-11-10T19:19:00Z"/>
          <w:rFonts w:cstheme="minorBidi"/>
          <w:noProof/>
        </w:rPr>
      </w:pPr>
      <w:del w:id="521" w:author="drmoore" w:date="2016-11-10T19:19:00Z">
        <w:r w:rsidRPr="00BF1556" w:rsidDel="00BF1556">
          <w:rPr>
            <w:noProof/>
            <w:rPrChange w:id="522" w:author="drmoore" w:date="2016-11-10T19:19:00Z">
              <w:rPr>
                <w:rStyle w:val="Hyperlink"/>
                <w:noProof/>
              </w:rPr>
            </w:rPrChange>
          </w:rPr>
          <w:delText>5.4.2</w:delText>
        </w:r>
        <w:r w:rsidDel="00BF1556">
          <w:rPr>
            <w:rFonts w:cstheme="minorBidi"/>
            <w:noProof/>
          </w:rPr>
          <w:tab/>
        </w:r>
        <w:r w:rsidRPr="00BF1556" w:rsidDel="00BF1556">
          <w:rPr>
            <w:noProof/>
            <w:rPrChange w:id="523" w:author="drmoore" w:date="2016-11-10T19:19:00Z">
              <w:rPr>
                <w:rStyle w:val="Hyperlink"/>
                <w:noProof/>
              </w:rPr>
            </w:rPrChange>
          </w:rPr>
          <w:delText>Numonyx M25PX16 NOR Serial Flash</w:delText>
        </w:r>
        <w:r w:rsidDel="00BF1556">
          <w:rPr>
            <w:noProof/>
            <w:webHidden/>
          </w:rPr>
          <w:tab/>
        </w:r>
        <w:r w:rsidR="00055297" w:rsidDel="00BF1556">
          <w:rPr>
            <w:noProof/>
            <w:webHidden/>
          </w:rPr>
          <w:delText>86</w:delText>
        </w:r>
      </w:del>
    </w:p>
    <w:p w:rsidR="00FC3866" w:rsidDel="00BF1556" w:rsidRDefault="00FC3866">
      <w:pPr>
        <w:pStyle w:val="TOC3"/>
        <w:tabs>
          <w:tab w:val="left" w:pos="1320"/>
          <w:tab w:val="right" w:leader="dot" w:pos="8990"/>
        </w:tabs>
        <w:rPr>
          <w:del w:id="524" w:author="drmoore" w:date="2016-11-10T19:19:00Z"/>
          <w:rFonts w:cstheme="minorBidi"/>
          <w:noProof/>
        </w:rPr>
      </w:pPr>
      <w:del w:id="525" w:author="drmoore" w:date="2016-11-10T19:19:00Z">
        <w:r w:rsidRPr="00BF1556" w:rsidDel="00BF1556">
          <w:rPr>
            <w:noProof/>
            <w:rPrChange w:id="526" w:author="drmoore" w:date="2016-11-10T19:19:00Z">
              <w:rPr>
                <w:rStyle w:val="Hyperlink"/>
                <w:noProof/>
              </w:rPr>
            </w:rPrChange>
          </w:rPr>
          <w:delText>5.4.3</w:delText>
        </w:r>
        <w:r w:rsidDel="00BF1556">
          <w:rPr>
            <w:rFonts w:cstheme="minorBidi"/>
            <w:noProof/>
          </w:rPr>
          <w:tab/>
        </w:r>
        <w:r w:rsidRPr="00BF1556" w:rsidDel="00BF1556">
          <w:rPr>
            <w:noProof/>
            <w:rPrChange w:id="527" w:author="drmoore" w:date="2016-11-10T19:19:00Z">
              <w:rPr>
                <w:rStyle w:val="Hyperlink"/>
                <w:noProof/>
              </w:rPr>
            </w:rPrChange>
          </w:rPr>
          <w:delText>Micrcochip SST26VB NAND Serial Flash</w:delText>
        </w:r>
        <w:r w:rsidDel="00BF1556">
          <w:rPr>
            <w:noProof/>
            <w:webHidden/>
          </w:rPr>
          <w:tab/>
        </w:r>
        <w:r w:rsidR="00055297" w:rsidDel="00BF1556">
          <w:rPr>
            <w:noProof/>
            <w:webHidden/>
          </w:rPr>
          <w:delText>88</w:delText>
        </w:r>
      </w:del>
    </w:p>
    <w:p w:rsidR="00FC3866" w:rsidDel="00BF1556" w:rsidRDefault="00FC3866">
      <w:pPr>
        <w:pStyle w:val="TOC3"/>
        <w:tabs>
          <w:tab w:val="left" w:pos="1320"/>
          <w:tab w:val="right" w:leader="dot" w:pos="8990"/>
        </w:tabs>
        <w:rPr>
          <w:del w:id="528" w:author="drmoore" w:date="2016-11-10T19:19:00Z"/>
          <w:rFonts w:cstheme="minorBidi"/>
          <w:noProof/>
        </w:rPr>
      </w:pPr>
      <w:del w:id="529" w:author="drmoore" w:date="2016-11-10T19:19:00Z">
        <w:r w:rsidRPr="00BF1556" w:rsidDel="00BF1556">
          <w:rPr>
            <w:noProof/>
            <w:rPrChange w:id="530" w:author="drmoore" w:date="2016-11-10T19:19:00Z">
              <w:rPr>
                <w:rStyle w:val="Hyperlink"/>
                <w:noProof/>
              </w:rPr>
            </w:rPrChange>
          </w:rPr>
          <w:delText>5.4.4</w:delText>
        </w:r>
        <w:r w:rsidDel="00BF1556">
          <w:rPr>
            <w:rFonts w:cstheme="minorBidi"/>
            <w:noProof/>
          </w:rPr>
          <w:tab/>
        </w:r>
        <w:r w:rsidRPr="00BF1556" w:rsidDel="00BF1556">
          <w:rPr>
            <w:noProof/>
            <w:rPrChange w:id="531" w:author="drmoore" w:date="2016-11-10T19:19:00Z">
              <w:rPr>
                <w:rStyle w:val="Hyperlink"/>
                <w:noProof/>
              </w:rPr>
            </w:rPrChange>
          </w:rPr>
          <w:delText>MicroSD Memory Card</w:delText>
        </w:r>
        <w:r w:rsidDel="00BF1556">
          <w:rPr>
            <w:noProof/>
            <w:webHidden/>
          </w:rPr>
          <w:tab/>
        </w:r>
        <w:r w:rsidR="00055297" w:rsidDel="00BF1556">
          <w:rPr>
            <w:noProof/>
            <w:webHidden/>
          </w:rPr>
          <w:delText>90</w:delText>
        </w:r>
      </w:del>
    </w:p>
    <w:p w:rsidR="00FC3866" w:rsidDel="00BF1556" w:rsidRDefault="00FC3866">
      <w:pPr>
        <w:pStyle w:val="TOC3"/>
        <w:tabs>
          <w:tab w:val="left" w:pos="1320"/>
          <w:tab w:val="right" w:leader="dot" w:pos="8990"/>
        </w:tabs>
        <w:rPr>
          <w:del w:id="532" w:author="drmoore" w:date="2016-11-10T19:19:00Z"/>
          <w:rFonts w:cstheme="minorBidi"/>
          <w:noProof/>
        </w:rPr>
      </w:pPr>
      <w:del w:id="533" w:author="drmoore" w:date="2016-11-10T19:19:00Z">
        <w:r w:rsidRPr="00BF1556" w:rsidDel="00BF1556">
          <w:rPr>
            <w:noProof/>
            <w:rPrChange w:id="534" w:author="drmoore" w:date="2016-11-10T19:19:00Z">
              <w:rPr>
                <w:rStyle w:val="Hyperlink"/>
                <w:noProof/>
              </w:rPr>
            </w:rPrChange>
          </w:rPr>
          <w:delText>5.4.5</w:delText>
        </w:r>
        <w:r w:rsidDel="00BF1556">
          <w:rPr>
            <w:rFonts w:cstheme="minorBidi"/>
            <w:noProof/>
          </w:rPr>
          <w:tab/>
        </w:r>
        <w:r w:rsidRPr="00BF1556" w:rsidDel="00BF1556">
          <w:rPr>
            <w:noProof/>
            <w:rPrChange w:id="535" w:author="drmoore" w:date="2016-11-10T19:19:00Z">
              <w:rPr>
                <w:rStyle w:val="Hyperlink"/>
                <w:noProof/>
              </w:rPr>
            </w:rPrChange>
          </w:rPr>
          <w:delText>Honeywell HIH-6130 Temperature/Humidity Sensor</w:delText>
        </w:r>
        <w:r w:rsidDel="00BF1556">
          <w:rPr>
            <w:noProof/>
            <w:webHidden/>
          </w:rPr>
          <w:tab/>
        </w:r>
        <w:r w:rsidR="00055297" w:rsidDel="00BF1556">
          <w:rPr>
            <w:noProof/>
            <w:webHidden/>
          </w:rPr>
          <w:delText>100</w:delText>
        </w:r>
      </w:del>
    </w:p>
    <w:p w:rsidR="00FC3866" w:rsidDel="00BF1556" w:rsidRDefault="00FC3866">
      <w:pPr>
        <w:pStyle w:val="TOC2"/>
        <w:rPr>
          <w:del w:id="536" w:author="drmoore" w:date="2016-11-10T19:19:00Z"/>
        </w:rPr>
      </w:pPr>
      <w:del w:id="537" w:author="drmoore" w:date="2016-11-10T19:19:00Z">
        <w:r w:rsidRPr="00BF1556" w:rsidDel="00BF1556">
          <w:rPr>
            <w:rPrChange w:id="538" w:author="drmoore" w:date="2016-11-10T19:19:00Z">
              <w:rPr>
                <w:rStyle w:val="Hyperlink"/>
              </w:rPr>
            </w:rPrChange>
          </w:rPr>
          <w:delText>5.5</w:delText>
        </w:r>
        <w:r w:rsidDel="00BF1556">
          <w:tab/>
        </w:r>
        <w:r w:rsidRPr="00BF1556" w:rsidDel="00BF1556">
          <w:rPr>
            <w:rPrChange w:id="539" w:author="drmoore" w:date="2016-11-10T19:19:00Z">
              <w:rPr>
                <w:rStyle w:val="Hyperlink"/>
              </w:rPr>
            </w:rPrChange>
          </w:rPr>
          <w:delText>Conclusion</w:delText>
        </w:r>
        <w:r w:rsidDel="00BF1556">
          <w:rPr>
            <w:webHidden/>
          </w:rPr>
          <w:tab/>
        </w:r>
        <w:r w:rsidR="00055297" w:rsidDel="00BF1556">
          <w:rPr>
            <w:webHidden/>
          </w:rPr>
          <w:delText>101</w:delText>
        </w:r>
      </w:del>
    </w:p>
    <w:p w:rsidR="00FC3866" w:rsidDel="00BF1556" w:rsidRDefault="00FC3866">
      <w:pPr>
        <w:pStyle w:val="TOC1"/>
        <w:tabs>
          <w:tab w:val="right" w:leader="dot" w:pos="8990"/>
        </w:tabs>
        <w:rPr>
          <w:del w:id="540" w:author="drmoore" w:date="2016-11-10T19:19:00Z"/>
          <w:noProof/>
        </w:rPr>
      </w:pPr>
      <w:del w:id="541" w:author="drmoore" w:date="2016-11-10T19:19:00Z">
        <w:r w:rsidRPr="00BF1556" w:rsidDel="00BF1556">
          <w:rPr>
            <w:noProof/>
            <w:rPrChange w:id="542" w:author="drmoore" w:date="2016-11-10T19:19:00Z">
              <w:rPr>
                <w:rStyle w:val="Hyperlink"/>
                <w:noProof/>
              </w:rPr>
            </w:rPrChange>
          </w:rPr>
          <w:delText xml:space="preserve"> Chapter 6: Conclusions</w:delText>
        </w:r>
        <w:r w:rsidDel="00BF1556">
          <w:rPr>
            <w:noProof/>
            <w:webHidden/>
          </w:rPr>
          <w:tab/>
        </w:r>
        <w:r w:rsidR="00055297" w:rsidDel="00BF1556">
          <w:rPr>
            <w:noProof/>
            <w:webHidden/>
          </w:rPr>
          <w:delText>103</w:delText>
        </w:r>
      </w:del>
    </w:p>
    <w:p w:rsidR="00FC3866" w:rsidDel="00BF1556" w:rsidRDefault="00FC3866">
      <w:pPr>
        <w:pStyle w:val="TOC2"/>
        <w:rPr>
          <w:del w:id="543" w:author="drmoore" w:date="2016-11-10T19:19:00Z"/>
        </w:rPr>
      </w:pPr>
      <w:del w:id="544" w:author="drmoore" w:date="2016-11-10T19:19:00Z">
        <w:r w:rsidRPr="00BF1556" w:rsidDel="00BF1556">
          <w:rPr>
            <w:rPrChange w:id="545" w:author="drmoore" w:date="2016-11-10T19:19:00Z">
              <w:rPr>
                <w:rStyle w:val="Hyperlink"/>
              </w:rPr>
            </w:rPrChange>
          </w:rPr>
          <w:delText>6.1</w:delText>
        </w:r>
        <w:r w:rsidDel="00BF1556">
          <w:tab/>
        </w:r>
        <w:r w:rsidRPr="00BF1556" w:rsidDel="00BF1556">
          <w:rPr>
            <w:rPrChange w:id="546" w:author="drmoore" w:date="2016-11-10T19:19:00Z">
              <w:rPr>
                <w:rStyle w:val="Hyperlink"/>
              </w:rPr>
            </w:rPrChange>
          </w:rPr>
          <w:delText>Conclusions</w:delText>
        </w:r>
        <w:r w:rsidDel="00BF1556">
          <w:rPr>
            <w:webHidden/>
          </w:rPr>
          <w:tab/>
        </w:r>
        <w:r w:rsidR="00055297" w:rsidDel="00BF1556">
          <w:rPr>
            <w:webHidden/>
          </w:rPr>
          <w:delText>103</w:delText>
        </w:r>
      </w:del>
    </w:p>
    <w:p w:rsidR="00FC3866" w:rsidDel="00BF1556" w:rsidRDefault="00FC3866">
      <w:pPr>
        <w:pStyle w:val="TOC2"/>
        <w:rPr>
          <w:del w:id="547" w:author="drmoore" w:date="2016-11-10T19:19:00Z"/>
        </w:rPr>
      </w:pPr>
      <w:del w:id="548" w:author="drmoore" w:date="2016-11-10T19:19:00Z">
        <w:r w:rsidRPr="00BF1556" w:rsidDel="00BF1556">
          <w:rPr>
            <w:rPrChange w:id="549" w:author="drmoore" w:date="2016-11-10T19:19:00Z">
              <w:rPr>
                <w:rStyle w:val="Hyperlink"/>
              </w:rPr>
            </w:rPrChange>
          </w:rPr>
          <w:delText>6.2</w:delText>
        </w:r>
        <w:r w:rsidDel="00BF1556">
          <w:tab/>
        </w:r>
        <w:r w:rsidRPr="00BF1556" w:rsidDel="00BF1556">
          <w:rPr>
            <w:rPrChange w:id="550" w:author="drmoore" w:date="2016-11-10T19:19:00Z">
              <w:rPr>
                <w:rStyle w:val="Hyperlink"/>
              </w:rPr>
            </w:rPrChange>
          </w:rPr>
          <w:delText>Future Work: PRIME Enhancements</w:delText>
        </w:r>
        <w:r w:rsidDel="00BF1556">
          <w:rPr>
            <w:webHidden/>
          </w:rPr>
          <w:tab/>
        </w:r>
        <w:r w:rsidR="00055297" w:rsidDel="00BF1556">
          <w:rPr>
            <w:webHidden/>
          </w:rPr>
          <w:delText>103</w:delText>
        </w:r>
      </w:del>
    </w:p>
    <w:p w:rsidR="00FC3866" w:rsidDel="00BF1556" w:rsidRDefault="00FC3866">
      <w:pPr>
        <w:pStyle w:val="TOC2"/>
        <w:rPr>
          <w:del w:id="551" w:author="drmoore" w:date="2016-11-10T19:19:00Z"/>
        </w:rPr>
      </w:pPr>
      <w:del w:id="552" w:author="drmoore" w:date="2016-11-10T19:19:00Z">
        <w:r w:rsidRPr="00BF1556" w:rsidDel="00BF1556">
          <w:rPr>
            <w:rPrChange w:id="553" w:author="drmoore" w:date="2016-11-10T19:19:00Z">
              <w:rPr>
                <w:rStyle w:val="Hyperlink"/>
              </w:rPr>
            </w:rPrChange>
          </w:rPr>
          <w:delText>6.3</w:delText>
        </w:r>
        <w:r w:rsidDel="00BF1556">
          <w:tab/>
        </w:r>
        <w:r w:rsidRPr="00BF1556" w:rsidDel="00BF1556">
          <w:rPr>
            <w:rPrChange w:id="554" w:author="drmoore" w:date="2016-11-10T19:19:00Z">
              <w:rPr>
                <w:rStyle w:val="Hyperlink"/>
              </w:rPr>
            </w:rPrChange>
          </w:rPr>
          <w:delText>Future Work: Supervised IODVS</w:delText>
        </w:r>
        <w:r w:rsidDel="00BF1556">
          <w:rPr>
            <w:webHidden/>
          </w:rPr>
          <w:tab/>
        </w:r>
        <w:r w:rsidR="00055297" w:rsidDel="00BF1556">
          <w:rPr>
            <w:webHidden/>
          </w:rPr>
          <w:delText>104</w:delText>
        </w:r>
      </w:del>
    </w:p>
    <w:p w:rsidR="00FC3866" w:rsidDel="00BF1556" w:rsidRDefault="00FC3866">
      <w:pPr>
        <w:pStyle w:val="TOC1"/>
        <w:tabs>
          <w:tab w:val="right" w:leader="dot" w:pos="8990"/>
        </w:tabs>
        <w:rPr>
          <w:del w:id="555" w:author="drmoore" w:date="2016-11-10T19:19:00Z"/>
          <w:noProof/>
        </w:rPr>
      </w:pPr>
      <w:del w:id="556" w:author="drmoore" w:date="2016-11-10T19:19:00Z">
        <w:r w:rsidRPr="00BF1556" w:rsidDel="00BF1556">
          <w:rPr>
            <w:noProof/>
            <w:rPrChange w:id="557" w:author="drmoore" w:date="2016-11-10T19:19:00Z">
              <w:rPr>
                <w:rStyle w:val="Hyperlink"/>
                <w:noProof/>
              </w:rPr>
            </w:rPrChange>
          </w:rPr>
          <w:delText>References</w:delText>
        </w:r>
        <w:r w:rsidDel="00BF1556">
          <w:rPr>
            <w:noProof/>
            <w:webHidden/>
          </w:rPr>
          <w:tab/>
        </w:r>
        <w:r w:rsidR="00055297" w:rsidDel="00BF1556">
          <w:rPr>
            <w:noProof/>
            <w:webHidden/>
          </w:rPr>
          <w:delText>106</w:delText>
        </w:r>
      </w:del>
    </w:p>
    <w:p w:rsidR="00FC3866" w:rsidDel="00BF1556" w:rsidRDefault="00FC3866">
      <w:pPr>
        <w:pStyle w:val="TOC1"/>
        <w:tabs>
          <w:tab w:val="right" w:leader="dot" w:pos="8990"/>
        </w:tabs>
        <w:rPr>
          <w:del w:id="558" w:author="drmoore" w:date="2016-11-10T19:19:00Z"/>
          <w:noProof/>
        </w:rPr>
      </w:pPr>
      <w:del w:id="559" w:author="drmoore" w:date="2016-11-10T19:19:00Z">
        <w:r w:rsidRPr="00BF1556" w:rsidDel="00BF1556">
          <w:rPr>
            <w:noProof/>
            <w:rPrChange w:id="560" w:author="drmoore" w:date="2016-11-10T19:19:00Z">
              <w:rPr>
                <w:rStyle w:val="Hyperlink"/>
                <w:noProof/>
              </w:rPr>
            </w:rPrChange>
          </w:rPr>
          <w:delText xml:space="preserve"> Appendix A: PEGMA Schematic</w:delText>
        </w:r>
        <w:r w:rsidDel="00BF1556">
          <w:rPr>
            <w:noProof/>
            <w:webHidden/>
          </w:rPr>
          <w:tab/>
        </w:r>
        <w:r w:rsidR="00055297" w:rsidDel="00BF1556">
          <w:rPr>
            <w:noProof/>
            <w:webHidden/>
          </w:rPr>
          <w:delText>111</w:delText>
        </w:r>
      </w:del>
    </w:p>
    <w:p w:rsidR="00FC3866" w:rsidDel="00BF1556" w:rsidRDefault="00D64EF0" w:rsidP="00D64EF0">
      <w:pPr>
        <w:pStyle w:val="TOC2"/>
        <w:rPr>
          <w:del w:id="561" w:author="drmoore" w:date="2016-11-10T19:19:00Z"/>
        </w:rPr>
      </w:pPr>
      <w:del w:id="562" w:author="drmoore" w:date="2016-11-10T19:19:00Z">
        <w:r w:rsidRPr="00D64EF0" w:rsidDel="00BF1556">
          <w:delText>7.1</w:delText>
        </w:r>
        <w:r w:rsidR="00FC3866" w:rsidDel="00BF1556">
          <w:tab/>
        </w:r>
        <w:r w:rsidR="00FC3866" w:rsidRPr="00BF1556" w:rsidDel="00BF1556">
          <w:rPr>
            <w:rPrChange w:id="563" w:author="drmoore" w:date="2016-11-10T19:19:00Z">
              <w:rPr>
                <w:rStyle w:val="Hyperlink"/>
              </w:rPr>
            </w:rPrChange>
          </w:rPr>
          <w:delText>Microcontroller pinout and SRAM connection</w:delText>
        </w:r>
        <w:r w:rsidR="00FC3866" w:rsidDel="00BF1556">
          <w:rPr>
            <w:webHidden/>
          </w:rPr>
          <w:tab/>
        </w:r>
        <w:r w:rsidR="00055297" w:rsidDel="00BF1556">
          <w:rPr>
            <w:webHidden/>
          </w:rPr>
          <w:delText>112</w:delText>
        </w:r>
      </w:del>
    </w:p>
    <w:p w:rsidR="00FC3866" w:rsidDel="00BF1556" w:rsidRDefault="00FC3866">
      <w:pPr>
        <w:pStyle w:val="TOC2"/>
        <w:rPr>
          <w:del w:id="564" w:author="drmoore" w:date="2016-11-10T19:19:00Z"/>
        </w:rPr>
      </w:pPr>
      <w:del w:id="565" w:author="drmoore" w:date="2016-11-10T19:19:00Z">
        <w:r w:rsidRPr="00BF1556" w:rsidDel="00BF1556">
          <w:rPr>
            <w:rPrChange w:id="566" w:author="drmoore" w:date="2016-11-10T19:19:00Z">
              <w:rPr>
                <w:rStyle w:val="Hyperlink"/>
              </w:rPr>
            </w:rPrChange>
          </w:rPr>
          <w:delText>7.2</w:delText>
        </w:r>
        <w:r w:rsidDel="00BF1556">
          <w:tab/>
        </w:r>
        <w:r w:rsidRPr="00BF1556" w:rsidDel="00BF1556">
          <w:rPr>
            <w:rPrChange w:id="567" w:author="drmoore" w:date="2016-11-10T19:19:00Z">
              <w:rPr>
                <w:rStyle w:val="Hyperlink"/>
              </w:rPr>
            </w:rPrChange>
          </w:rPr>
          <w:delText>Renewable input boost circuitry, measurement and modulation</w:delText>
        </w:r>
        <w:r w:rsidDel="00BF1556">
          <w:rPr>
            <w:webHidden/>
          </w:rPr>
          <w:tab/>
        </w:r>
        <w:r w:rsidR="00055297" w:rsidDel="00BF1556">
          <w:rPr>
            <w:webHidden/>
          </w:rPr>
          <w:delText>113</w:delText>
        </w:r>
      </w:del>
    </w:p>
    <w:p w:rsidR="00FC3866" w:rsidDel="00BF1556" w:rsidRDefault="00FC3866">
      <w:pPr>
        <w:pStyle w:val="TOC2"/>
        <w:rPr>
          <w:del w:id="568" w:author="drmoore" w:date="2016-11-10T19:19:00Z"/>
        </w:rPr>
      </w:pPr>
      <w:del w:id="569" w:author="drmoore" w:date="2016-11-10T19:19:00Z">
        <w:r w:rsidRPr="00BF1556" w:rsidDel="00BF1556">
          <w:rPr>
            <w:rPrChange w:id="570" w:author="drmoore" w:date="2016-11-10T19:19:00Z">
              <w:rPr>
                <w:rStyle w:val="Hyperlink"/>
              </w:rPr>
            </w:rPrChange>
          </w:rPr>
          <w:delText>7.3</w:delText>
        </w:r>
        <w:r w:rsidDel="00BF1556">
          <w:tab/>
        </w:r>
        <w:r w:rsidRPr="00BF1556" w:rsidDel="00BF1556">
          <w:rPr>
            <w:rPrChange w:id="571" w:author="drmoore" w:date="2016-11-10T19:19:00Z">
              <w:rPr>
                <w:rStyle w:val="Hyperlink"/>
              </w:rPr>
            </w:rPrChange>
          </w:rPr>
          <w:delText>Energy storage and peripheral boost circuitry</w:delText>
        </w:r>
        <w:r w:rsidDel="00BF1556">
          <w:rPr>
            <w:webHidden/>
          </w:rPr>
          <w:tab/>
        </w:r>
        <w:r w:rsidR="00055297" w:rsidDel="00BF1556">
          <w:rPr>
            <w:webHidden/>
          </w:rPr>
          <w:delText>114</w:delText>
        </w:r>
      </w:del>
    </w:p>
    <w:p w:rsidR="00FC3866" w:rsidDel="00BF1556" w:rsidRDefault="00FC3866">
      <w:pPr>
        <w:pStyle w:val="TOC2"/>
        <w:rPr>
          <w:del w:id="572" w:author="drmoore" w:date="2016-11-10T19:19:00Z"/>
        </w:rPr>
      </w:pPr>
      <w:del w:id="573" w:author="drmoore" w:date="2016-11-10T19:19:00Z">
        <w:r w:rsidRPr="00BF1556" w:rsidDel="00BF1556">
          <w:rPr>
            <w:rPrChange w:id="574" w:author="drmoore" w:date="2016-11-10T19:19:00Z">
              <w:rPr>
                <w:rStyle w:val="Hyperlink"/>
              </w:rPr>
            </w:rPrChange>
          </w:rPr>
          <w:delText>7.4</w:delText>
        </w:r>
        <w:r w:rsidDel="00BF1556">
          <w:tab/>
        </w:r>
        <w:r w:rsidRPr="00BF1556" w:rsidDel="00BF1556">
          <w:rPr>
            <w:rPrChange w:id="575" w:author="drmoore" w:date="2016-11-10T19:19:00Z">
              <w:rPr>
                <w:rStyle w:val="Hyperlink"/>
              </w:rPr>
            </w:rPrChange>
          </w:rPr>
          <w:delText>Stepdown power supplies (peripheral domains)</w:delText>
        </w:r>
        <w:r w:rsidDel="00BF1556">
          <w:rPr>
            <w:webHidden/>
          </w:rPr>
          <w:tab/>
        </w:r>
        <w:r w:rsidR="00055297" w:rsidDel="00BF1556">
          <w:rPr>
            <w:webHidden/>
          </w:rPr>
          <w:delText>115</w:delText>
        </w:r>
      </w:del>
    </w:p>
    <w:p w:rsidR="00FC3866" w:rsidDel="00BF1556" w:rsidRDefault="00FC3866">
      <w:pPr>
        <w:pStyle w:val="TOC2"/>
        <w:rPr>
          <w:del w:id="576" w:author="drmoore" w:date="2016-11-10T19:19:00Z"/>
        </w:rPr>
      </w:pPr>
      <w:del w:id="577" w:author="drmoore" w:date="2016-11-10T19:19:00Z">
        <w:r w:rsidRPr="00BF1556" w:rsidDel="00BF1556">
          <w:rPr>
            <w:rPrChange w:id="578" w:author="drmoore" w:date="2016-11-10T19:19:00Z">
              <w:rPr>
                <w:rStyle w:val="Hyperlink"/>
              </w:rPr>
            </w:rPrChange>
          </w:rPr>
          <w:delText>7.5</w:delText>
        </w:r>
        <w:r w:rsidDel="00BF1556">
          <w:tab/>
        </w:r>
        <w:r w:rsidRPr="00BF1556" w:rsidDel="00BF1556">
          <w:rPr>
            <w:rPrChange w:id="579" w:author="drmoore" w:date="2016-11-10T19:19:00Z">
              <w:rPr>
                <w:rStyle w:val="Hyperlink"/>
              </w:rPr>
            </w:rPrChange>
          </w:rPr>
          <w:delText>Energy storage and peripheral boost circuitry</w:delText>
        </w:r>
        <w:r w:rsidDel="00BF1556">
          <w:rPr>
            <w:webHidden/>
          </w:rPr>
          <w:tab/>
        </w:r>
        <w:r w:rsidR="00055297" w:rsidDel="00BF1556">
          <w:rPr>
            <w:webHidden/>
          </w:rPr>
          <w:delText>116</w:delText>
        </w:r>
      </w:del>
    </w:p>
    <w:p w:rsidR="00FC3866" w:rsidDel="00BF1556" w:rsidRDefault="00FC3866">
      <w:pPr>
        <w:pStyle w:val="TOC2"/>
        <w:rPr>
          <w:del w:id="580" w:author="drmoore" w:date="2016-11-10T19:19:00Z"/>
        </w:rPr>
      </w:pPr>
      <w:del w:id="581" w:author="drmoore" w:date="2016-11-10T19:19:00Z">
        <w:r w:rsidRPr="00BF1556" w:rsidDel="00BF1556">
          <w:rPr>
            <w:rPrChange w:id="582" w:author="drmoore" w:date="2016-11-10T19:19:00Z">
              <w:rPr>
                <w:rStyle w:val="Hyperlink"/>
              </w:rPr>
            </w:rPrChange>
          </w:rPr>
          <w:delText>7.6</w:delText>
        </w:r>
        <w:r w:rsidDel="00BF1556">
          <w:tab/>
        </w:r>
        <w:r w:rsidRPr="00BF1556" w:rsidDel="00BF1556">
          <w:rPr>
            <w:rPrChange w:id="583" w:author="drmoore" w:date="2016-11-10T19:19:00Z">
              <w:rPr>
                <w:rStyle w:val="Hyperlink"/>
              </w:rPr>
            </w:rPrChange>
          </w:rPr>
          <w:delText>Peripheral domain current measurement</w:delText>
        </w:r>
        <w:r w:rsidDel="00BF1556">
          <w:rPr>
            <w:webHidden/>
          </w:rPr>
          <w:tab/>
        </w:r>
        <w:r w:rsidR="00055297" w:rsidDel="00BF1556">
          <w:rPr>
            <w:webHidden/>
          </w:rPr>
          <w:delText>117</w:delText>
        </w:r>
      </w:del>
    </w:p>
    <w:p w:rsidR="00FC3866" w:rsidDel="00BF1556" w:rsidRDefault="00FC3866">
      <w:pPr>
        <w:pStyle w:val="TOC2"/>
        <w:rPr>
          <w:del w:id="584" w:author="drmoore" w:date="2016-11-10T19:19:00Z"/>
        </w:rPr>
      </w:pPr>
      <w:del w:id="585" w:author="drmoore" w:date="2016-11-10T19:19:00Z">
        <w:r w:rsidRPr="00BF1556" w:rsidDel="00BF1556">
          <w:rPr>
            <w:rPrChange w:id="586" w:author="drmoore" w:date="2016-11-10T19:19:00Z">
              <w:rPr>
                <w:rStyle w:val="Hyperlink"/>
              </w:rPr>
            </w:rPrChange>
          </w:rPr>
          <w:delText>7.7</w:delText>
        </w:r>
        <w:r w:rsidDel="00BF1556">
          <w:tab/>
        </w:r>
        <w:r w:rsidRPr="00BF1556" w:rsidDel="00BF1556">
          <w:rPr>
            <w:rPrChange w:id="587" w:author="drmoore" w:date="2016-11-10T19:19:00Z">
              <w:rPr>
                <w:rStyle w:val="Hyperlink"/>
              </w:rPr>
            </w:rPrChange>
          </w:rPr>
          <w:delText>Communications peripherals</w:delText>
        </w:r>
        <w:r w:rsidDel="00BF1556">
          <w:rPr>
            <w:webHidden/>
          </w:rPr>
          <w:tab/>
        </w:r>
        <w:r w:rsidR="00055297" w:rsidDel="00BF1556">
          <w:rPr>
            <w:webHidden/>
          </w:rPr>
          <w:delText>118</w:delText>
        </w:r>
      </w:del>
    </w:p>
    <w:p w:rsidR="00FC3866" w:rsidDel="00BF1556" w:rsidRDefault="00FC3866">
      <w:pPr>
        <w:pStyle w:val="TOC2"/>
        <w:rPr>
          <w:del w:id="588" w:author="drmoore" w:date="2016-11-10T19:19:00Z"/>
        </w:rPr>
      </w:pPr>
      <w:del w:id="589" w:author="drmoore" w:date="2016-11-10T19:19:00Z">
        <w:r w:rsidRPr="00BF1556" w:rsidDel="00BF1556">
          <w:rPr>
            <w:rPrChange w:id="590" w:author="drmoore" w:date="2016-11-10T19:19:00Z">
              <w:rPr>
                <w:rStyle w:val="Hyperlink"/>
              </w:rPr>
            </w:rPrChange>
          </w:rPr>
          <w:delText>7.8</w:delText>
        </w:r>
        <w:r w:rsidDel="00BF1556">
          <w:tab/>
        </w:r>
        <w:r w:rsidRPr="00BF1556" w:rsidDel="00BF1556">
          <w:rPr>
            <w:rPrChange w:id="591" w:author="drmoore" w:date="2016-11-10T19:19:00Z">
              <w:rPr>
                <w:rStyle w:val="Hyperlink"/>
              </w:rPr>
            </w:rPrChange>
          </w:rPr>
          <w:delText>Analog domain</w:delText>
        </w:r>
        <w:r w:rsidDel="00BF1556">
          <w:rPr>
            <w:webHidden/>
          </w:rPr>
          <w:tab/>
        </w:r>
        <w:r w:rsidR="00055297" w:rsidDel="00BF1556">
          <w:rPr>
            <w:webHidden/>
          </w:rPr>
          <w:delText>119</w:delText>
        </w:r>
      </w:del>
    </w:p>
    <w:p w:rsidR="00FC3866" w:rsidDel="00BF1556" w:rsidRDefault="00FC3866">
      <w:pPr>
        <w:pStyle w:val="TOC1"/>
        <w:tabs>
          <w:tab w:val="right" w:leader="dot" w:pos="8990"/>
        </w:tabs>
        <w:rPr>
          <w:del w:id="592" w:author="drmoore" w:date="2016-11-10T19:19:00Z"/>
          <w:noProof/>
        </w:rPr>
      </w:pPr>
      <w:del w:id="593" w:author="drmoore" w:date="2016-11-10T19:19:00Z">
        <w:r w:rsidRPr="00BF1556" w:rsidDel="00BF1556">
          <w:rPr>
            <w:noProof/>
            <w:rPrChange w:id="594" w:author="drmoore" w:date="2016-11-10T19:19:00Z">
              <w:rPr>
                <w:rStyle w:val="Hyperlink"/>
                <w:noProof/>
              </w:rPr>
            </w:rPrChange>
          </w:rPr>
          <w:delText xml:space="preserve"> Appendix B: ASDM-300F Schematic</w:delText>
        </w:r>
        <w:r w:rsidDel="00BF1556">
          <w:rPr>
            <w:noProof/>
            <w:webHidden/>
          </w:rPr>
          <w:tab/>
        </w:r>
        <w:r w:rsidR="00055297" w:rsidDel="00BF1556">
          <w:rPr>
            <w:noProof/>
            <w:webHidden/>
          </w:rPr>
          <w:delText>120</w:delText>
        </w:r>
      </w:del>
    </w:p>
    <w:p w:rsidR="00FC3866" w:rsidDel="00BF1556" w:rsidRDefault="00FC3866">
      <w:pPr>
        <w:pStyle w:val="TOC1"/>
        <w:tabs>
          <w:tab w:val="right" w:leader="dot" w:pos="8990"/>
        </w:tabs>
        <w:rPr>
          <w:del w:id="595" w:author="drmoore" w:date="2016-11-10T19:19:00Z"/>
          <w:noProof/>
        </w:rPr>
      </w:pPr>
      <w:del w:id="596" w:author="drmoore" w:date="2016-11-10T19:19:00Z">
        <w:r w:rsidRPr="00BF1556" w:rsidDel="00BF1556">
          <w:rPr>
            <w:noProof/>
            <w:rPrChange w:id="597" w:author="drmoore" w:date="2016-11-10T19:19:00Z">
              <w:rPr>
                <w:rStyle w:val="Hyperlink"/>
                <w:noProof/>
              </w:rPr>
            </w:rPrChange>
          </w:rPr>
          <w:delText xml:space="preserve"> Appendix C: PPS-330D Schematic</w:delText>
        </w:r>
        <w:r w:rsidDel="00BF1556">
          <w:rPr>
            <w:noProof/>
            <w:webHidden/>
          </w:rPr>
          <w:tab/>
        </w:r>
        <w:r w:rsidR="00055297" w:rsidDel="00BF1556">
          <w:rPr>
            <w:noProof/>
            <w:webHidden/>
          </w:rPr>
          <w:delText>121</w:delText>
        </w:r>
      </w:del>
    </w:p>
    <w:p w:rsidR="00FC3866" w:rsidDel="00BF1556" w:rsidRDefault="00FC3866">
      <w:pPr>
        <w:pStyle w:val="TOC1"/>
        <w:tabs>
          <w:tab w:val="right" w:leader="dot" w:pos="8990"/>
        </w:tabs>
        <w:rPr>
          <w:del w:id="598" w:author="drmoore" w:date="2016-11-10T19:19:00Z"/>
          <w:noProof/>
        </w:rPr>
      </w:pPr>
      <w:del w:id="599" w:author="drmoore" w:date="2016-11-10T19:19:00Z">
        <w:r w:rsidRPr="00BF1556" w:rsidDel="00BF1556">
          <w:rPr>
            <w:noProof/>
            <w:rPrChange w:id="600" w:author="drmoore" w:date="2016-11-10T19:19:00Z">
              <w:rPr>
                <w:rStyle w:val="Hyperlink"/>
                <w:noProof/>
              </w:rPr>
            </w:rPrChange>
          </w:rPr>
          <w:delText xml:space="preserve"> Appendix D: PLR-5010D (Rev0) Schematic</w:delText>
        </w:r>
        <w:r w:rsidDel="00BF1556">
          <w:rPr>
            <w:noProof/>
            <w:webHidden/>
          </w:rPr>
          <w:tab/>
        </w:r>
        <w:r w:rsidR="00055297" w:rsidDel="00BF1556">
          <w:rPr>
            <w:noProof/>
            <w:webHidden/>
          </w:rPr>
          <w:delText>122</w:delText>
        </w:r>
      </w:del>
    </w:p>
    <w:p w:rsidR="00FC3866" w:rsidDel="00BF1556" w:rsidRDefault="00FC3866">
      <w:pPr>
        <w:pStyle w:val="TOC1"/>
        <w:tabs>
          <w:tab w:val="right" w:leader="dot" w:pos="8990"/>
        </w:tabs>
        <w:rPr>
          <w:del w:id="601" w:author="drmoore" w:date="2016-11-10T19:19:00Z"/>
          <w:noProof/>
        </w:rPr>
      </w:pPr>
      <w:del w:id="602" w:author="drmoore" w:date="2016-11-10T19:19:00Z">
        <w:r w:rsidRPr="00BF1556" w:rsidDel="00BF1556">
          <w:rPr>
            <w:noProof/>
            <w:rPrChange w:id="603" w:author="drmoore" w:date="2016-11-10T19:19:00Z">
              <w:rPr>
                <w:rStyle w:val="Hyperlink"/>
                <w:noProof/>
              </w:rPr>
            </w:rPrChange>
          </w:rPr>
          <w:delText xml:space="preserve"> Appendix E: PLR-5010D (Rev1) Schematic</w:delText>
        </w:r>
        <w:r w:rsidDel="00BF1556">
          <w:rPr>
            <w:noProof/>
            <w:webHidden/>
          </w:rPr>
          <w:tab/>
        </w:r>
        <w:r w:rsidR="00055297" w:rsidDel="00BF1556">
          <w:rPr>
            <w:noProof/>
            <w:webHidden/>
          </w:rPr>
          <w:delText>123</w:delText>
        </w:r>
      </w:del>
    </w:p>
    <w:p w:rsidR="00FC3866" w:rsidDel="00BF1556" w:rsidRDefault="00FC3866">
      <w:pPr>
        <w:pStyle w:val="TOC1"/>
        <w:tabs>
          <w:tab w:val="right" w:leader="dot" w:pos="8990"/>
        </w:tabs>
        <w:rPr>
          <w:del w:id="604" w:author="drmoore" w:date="2016-11-10T19:19:00Z"/>
          <w:noProof/>
        </w:rPr>
      </w:pPr>
      <w:del w:id="605" w:author="drmoore" w:date="2016-11-10T19:19:00Z">
        <w:r w:rsidRPr="00BF1556" w:rsidDel="00BF1556">
          <w:rPr>
            <w:noProof/>
            <w:rPrChange w:id="606" w:author="drmoore" w:date="2016-11-10T19:19:00Z">
              <w:rPr>
                <w:rStyle w:val="Hyperlink"/>
                <w:noProof/>
              </w:rPr>
            </w:rPrChange>
          </w:rPr>
          <w:delText xml:space="preserve"> Appendix F: DEB429A Schematic</w:delText>
        </w:r>
        <w:r w:rsidDel="00BF1556">
          <w:rPr>
            <w:noProof/>
            <w:webHidden/>
          </w:rPr>
          <w:tab/>
        </w:r>
        <w:r w:rsidR="00055297" w:rsidDel="00BF1556">
          <w:rPr>
            <w:noProof/>
            <w:webHidden/>
          </w:rPr>
          <w:delText>124</w:delText>
        </w:r>
      </w:del>
    </w:p>
    <w:p w:rsidR="002D29FB" w:rsidRPr="004579C5" w:rsidDel="00BF1556" w:rsidRDefault="002D29FB" w:rsidP="00FF5C84">
      <w:pPr>
        <w:pStyle w:val="StyleHeading112ptNotBoldNotAllcapsNotExpandedby"/>
        <w:rPr>
          <w:del w:id="607" w:author="drmoore" w:date="2016-11-10T19:19:00Z"/>
          <w:b w:val="0"/>
        </w:rPr>
        <w:pPrChange w:id="608" w:author="drmoore" w:date="2016-11-11T17:38:00Z">
          <w:pPr>
            <w:pStyle w:val="Footer"/>
            <w:tabs>
              <w:tab w:val="clear" w:pos="4320"/>
              <w:tab w:val="clear" w:pos="8640"/>
            </w:tabs>
            <w:spacing w:line="480" w:lineRule="auto"/>
            <w:jc w:val="center"/>
          </w:pPr>
        </w:pPrChange>
      </w:pPr>
      <w:r>
        <w:rPr>
          <w:b w:val="0"/>
        </w:rPr>
        <w:fldChar w:fldCharType="end"/>
      </w:r>
      <w:bookmarkStart w:id="609" w:name="_Toc466649280"/>
      <w:bookmarkStart w:id="610" w:name="_Toc466649537"/>
      <w:bookmarkStart w:id="611" w:name="_Toc466651155"/>
      <w:bookmarkStart w:id="612" w:name="_Toc466651850"/>
      <w:bookmarkEnd w:id="609"/>
      <w:bookmarkEnd w:id="610"/>
      <w:bookmarkEnd w:id="611"/>
      <w:bookmarkEnd w:id="612"/>
    </w:p>
    <w:p w:rsidR="004579C5" w:rsidRPr="004579C5" w:rsidRDefault="004579C5" w:rsidP="00784A75">
      <w:pPr>
        <w:pStyle w:val="StyleHeading112ptNotBoldNotAllcapsNotExpandedby"/>
        <w:spacing w:after="240"/>
        <w:pPrChange w:id="613" w:author="drmoore" w:date="2016-11-11T17:41:00Z">
          <w:pPr>
            <w:pStyle w:val="Footer"/>
            <w:tabs>
              <w:tab w:val="clear" w:pos="4320"/>
              <w:tab w:val="clear" w:pos="8640"/>
            </w:tabs>
            <w:spacing w:line="480" w:lineRule="auto"/>
            <w:jc w:val="center"/>
          </w:pPr>
        </w:pPrChange>
      </w:pPr>
      <w:del w:id="614" w:author="drmoore" w:date="2016-11-11T17:38:00Z">
        <w:r w:rsidDel="00FF5C84">
          <w:lastRenderedPageBreak/>
          <w:br w:type="page"/>
        </w:r>
      </w:del>
      <w:bookmarkStart w:id="615" w:name="_Toc466975274"/>
      <w:r w:rsidRPr="004579C5">
        <w:t>LIST OF TABLES</w:t>
      </w:r>
      <w:bookmarkEnd w:id="615"/>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r w:rsidR="00D42D98">
        <w:fldChar w:fldCharType="begin"/>
      </w:r>
      <w:r w:rsidR="00D42D98">
        <w:instrText xml:space="preserve"> HYPERLINK \l "_Toc465776533" </w:instrText>
      </w:r>
      <w:r w:rsidR="00D42D98">
        <w:fldChar w:fldCharType="separate"/>
      </w:r>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ins w:id="616" w:author="drmoore" w:date="2016-11-15T12:13:00Z">
        <w:r w:rsidR="00155DAD">
          <w:rPr>
            <w:noProof/>
            <w:webHidden/>
          </w:rPr>
          <w:t>18</w:t>
        </w:r>
      </w:ins>
      <w:del w:id="617" w:author="drmoore" w:date="2016-11-11T18:26:00Z">
        <w:r w:rsidR="00055297" w:rsidDel="00777B79">
          <w:rPr>
            <w:noProof/>
            <w:webHidden/>
          </w:rPr>
          <w:delText>18</w:delText>
        </w:r>
      </w:del>
      <w:r w:rsidR="00D0007A">
        <w:rPr>
          <w:noProof/>
          <w:webHidden/>
        </w:rPr>
        <w:fldChar w:fldCharType="end"/>
      </w:r>
      <w:r w:rsidR="00D42D98">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"_Toc465776534" </w:instrText>
      </w:r>
      <w:r>
        <w:fldChar w:fldCharType="separate"/>
      </w:r>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ins w:id="618" w:author="drmoore" w:date="2016-11-15T12:13:00Z">
        <w:r w:rsidR="00155DAD">
          <w:rPr>
            <w:noProof/>
            <w:webHidden/>
          </w:rPr>
          <w:t>19</w:t>
        </w:r>
      </w:ins>
      <w:del w:id="619" w:author="drmoore" w:date="2016-11-11T18:26:00Z">
        <w:r w:rsidR="00055297" w:rsidDel="00777B79">
          <w:rPr>
            <w:noProof/>
            <w:webHidden/>
          </w:rPr>
          <w:delText>19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"_Toc465776535" </w:instrText>
      </w:r>
      <w:r>
        <w:fldChar w:fldCharType="separate"/>
      </w:r>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ins w:id="620" w:author="drmoore" w:date="2016-11-15T12:13:00Z">
        <w:r w:rsidR="00155DAD">
          <w:rPr>
            <w:noProof/>
            <w:webHidden/>
          </w:rPr>
          <w:t>20</w:t>
        </w:r>
      </w:ins>
      <w:del w:id="621" w:author="drmoore" w:date="2016-11-11T18:26:00Z">
        <w:r w:rsidR="00055297" w:rsidDel="00777B79">
          <w:rPr>
            <w:noProof/>
            <w:webHidden/>
          </w:rPr>
          <w:delText>20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"_Toc465776536" </w:instrText>
      </w:r>
      <w:r>
        <w:fldChar w:fldCharType="separate"/>
      </w:r>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ins w:id="622" w:author="drmoore" w:date="2016-11-15T12:13:00Z">
        <w:r w:rsidR="00155DAD">
          <w:rPr>
            <w:noProof/>
            <w:webHidden/>
          </w:rPr>
          <w:t>27</w:t>
        </w:r>
      </w:ins>
      <w:del w:id="623"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"_Toc465776537" </w:instrText>
      </w:r>
      <w:r>
        <w:fldChar w:fldCharType="separate"/>
      </w:r>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ins w:id="624" w:author="drmoore" w:date="2016-11-15T12:13:00Z">
        <w:r w:rsidR="00155DAD">
          <w:rPr>
            <w:noProof/>
            <w:webHidden/>
          </w:rPr>
          <w:t>27</w:t>
        </w:r>
      </w:ins>
      <w:del w:id="625"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"_Toc465776538" </w:instrText>
      </w:r>
      <w:r>
        <w:fldChar w:fldCharType="separate"/>
      </w:r>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ins w:id="626" w:author="drmoore" w:date="2016-11-15T12:13:00Z">
        <w:r w:rsidR="00155DAD">
          <w:rPr>
            <w:noProof/>
            <w:webHidden/>
          </w:rPr>
          <w:t>28</w:t>
        </w:r>
      </w:ins>
      <w:del w:id="627" w:author="drmoore" w:date="2016-11-11T18:26:00Z">
        <w:r w:rsidR="00055297" w:rsidDel="00777B79">
          <w:rPr>
            <w:noProof/>
            <w:webHidden/>
          </w:rPr>
          <w:delText>28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"_Toc465776539" </w:instrText>
      </w:r>
      <w:r>
        <w:fldChar w:fldCharType="separate"/>
      </w:r>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ins w:id="628" w:author="drmoore" w:date="2016-11-15T12:13:00Z">
        <w:r w:rsidR="00155DAD">
          <w:rPr>
            <w:noProof/>
            <w:webHidden/>
          </w:rPr>
          <w:t>32</w:t>
        </w:r>
      </w:ins>
      <w:del w:id="629"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"_Toc465776540" </w:instrText>
      </w:r>
      <w:r>
        <w:fldChar w:fldCharType="separate"/>
      </w:r>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ins w:id="630" w:author="drmoore" w:date="2016-11-15T12:13:00Z">
        <w:r w:rsidR="00155DAD">
          <w:rPr>
            <w:noProof/>
            <w:webHidden/>
          </w:rPr>
          <w:t>32</w:t>
        </w:r>
      </w:ins>
      <w:del w:id="631" w:author="drmoore" w:date="2016-11-11T18:26:00Z">
        <w:r w:rsidR="00055297" w:rsidDel="00777B79">
          <w:rPr>
            <w:noProof/>
            <w:webHidden/>
          </w:rPr>
          <w:delText>32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"_Toc465776541" </w:instrText>
      </w:r>
      <w:r>
        <w:fldChar w:fldCharType="separate"/>
      </w:r>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ins w:id="632" w:author="drmoore" w:date="2016-11-15T12:13:00Z">
        <w:r w:rsidR="00155DAD">
          <w:rPr>
            <w:noProof/>
            <w:webHidden/>
          </w:rPr>
          <w:t>36</w:t>
        </w:r>
      </w:ins>
      <w:del w:id="633" w:author="drmoore" w:date="2016-11-11T18:26:00Z">
        <w:r w:rsidR="00055297" w:rsidDel="00777B79">
          <w:rPr>
            <w:noProof/>
            <w:webHidden/>
          </w:rPr>
          <w:delText>36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"_Toc465776542" </w:instrText>
      </w:r>
      <w:r>
        <w:fldChar w:fldCharType="separate"/>
      </w:r>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ins w:id="634" w:author="drmoore" w:date="2016-11-15T12:13:00Z">
        <w:r w:rsidR="00155DAD">
          <w:rPr>
            <w:noProof/>
            <w:webHidden/>
          </w:rPr>
          <w:t>37</w:t>
        </w:r>
      </w:ins>
      <w:del w:id="635"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"_Toc465776543" </w:instrText>
      </w:r>
      <w:r>
        <w:fldChar w:fldCharType="separate"/>
      </w:r>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ins w:id="636" w:author="drmoore" w:date="2016-11-15T12:13:00Z">
        <w:r w:rsidR="00155DAD">
          <w:rPr>
            <w:noProof/>
            <w:webHidden/>
          </w:rPr>
          <w:t>37</w:t>
        </w:r>
      </w:ins>
      <w:del w:id="637"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"_Toc465776544" </w:instrText>
      </w:r>
      <w:r>
        <w:fldChar w:fldCharType="separate"/>
      </w:r>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ins w:id="638" w:author="drmoore" w:date="2016-11-15T12:13:00Z">
        <w:r w:rsidR="00155DAD">
          <w:rPr>
            <w:noProof/>
            <w:webHidden/>
          </w:rPr>
          <w:t>40</w:t>
        </w:r>
      </w:ins>
      <w:del w:id="639" w:author="drmoore" w:date="2016-11-11T18:26:00Z">
        <w:r w:rsidR="00055297" w:rsidDel="00777B79">
          <w:rPr>
            <w:noProof/>
            <w:webHidden/>
          </w:rPr>
          <w:delText>40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"_Toc465776545" </w:instrText>
      </w:r>
      <w:r>
        <w:fldChar w:fldCharType="separate"/>
      </w:r>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ins w:id="640" w:author="drmoore" w:date="2016-11-15T12:13:00Z">
        <w:r w:rsidR="00155DAD">
          <w:rPr>
            <w:noProof/>
            <w:webHidden/>
          </w:rPr>
          <w:t>41</w:t>
        </w:r>
      </w:ins>
      <w:del w:id="641" w:author="drmoore" w:date="2016-11-11T18:26:00Z">
        <w:r w:rsidR="00055297" w:rsidDel="00777B79">
          <w:rPr>
            <w:noProof/>
            <w:webHidden/>
          </w:rPr>
          <w:delText>41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"_Toc465776546" </w:instrText>
      </w:r>
      <w:r>
        <w:fldChar w:fldCharType="separate"/>
      </w:r>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ins w:id="642" w:author="drmoore" w:date="2016-11-15T12:13:00Z">
        <w:r w:rsidR="00155DAD">
          <w:rPr>
            <w:noProof/>
            <w:webHidden/>
          </w:rPr>
          <w:t>47</w:t>
        </w:r>
      </w:ins>
      <w:del w:id="643"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"_Toc465776547" </w:instrText>
      </w:r>
      <w:r>
        <w:fldChar w:fldCharType="separate"/>
      </w:r>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ins w:id="644" w:author="drmoore" w:date="2016-11-15T12:13:00Z">
        <w:r w:rsidR="00155DAD">
          <w:rPr>
            <w:noProof/>
            <w:webHidden/>
          </w:rPr>
          <w:t>47</w:t>
        </w:r>
      </w:ins>
      <w:del w:id="645"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"_Toc465776548" </w:instrText>
      </w:r>
      <w:r>
        <w:fldChar w:fldCharType="separate"/>
      </w:r>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ins w:id="646" w:author="drmoore" w:date="2016-11-15T12:13:00Z">
        <w:r w:rsidR="00155DAD">
          <w:rPr>
            <w:noProof/>
            <w:webHidden/>
          </w:rPr>
          <w:t>52</w:t>
        </w:r>
      </w:ins>
      <w:del w:id="647" w:author="drmoore" w:date="2016-11-11T18:26:00Z">
        <w:r w:rsidR="00055297" w:rsidDel="00777B79">
          <w:rPr>
            <w:noProof/>
            <w:webHidden/>
          </w:rPr>
          <w:delText>52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"_Toc465776549" </w:instrText>
      </w:r>
      <w:r>
        <w:fldChar w:fldCharType="separate"/>
      </w:r>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ins w:id="648" w:author="drmoore" w:date="2016-11-15T12:13:00Z">
        <w:r w:rsidR="00155DAD">
          <w:rPr>
            <w:noProof/>
            <w:webHidden/>
          </w:rPr>
          <w:t>68</w:t>
        </w:r>
      </w:ins>
      <w:del w:id="649"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"_Toc465776550" </w:instrText>
      </w:r>
      <w:r>
        <w:fldChar w:fldCharType="separate"/>
      </w:r>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ins w:id="650" w:author="drmoore" w:date="2016-11-15T12:13:00Z">
        <w:r w:rsidR="00155DAD">
          <w:rPr>
            <w:noProof/>
            <w:webHidden/>
          </w:rPr>
          <w:t>86</w:t>
        </w:r>
      </w:ins>
      <w:del w:id="651"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"_Toc465776551" </w:instrText>
      </w:r>
      <w:r>
        <w:fldChar w:fldCharType="separate"/>
      </w:r>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ins w:id="652" w:author="drmoore" w:date="2016-11-15T12:13:00Z">
        <w:r w:rsidR="00155DAD">
          <w:rPr>
            <w:noProof/>
            <w:webHidden/>
          </w:rPr>
          <w:t>86</w:t>
        </w:r>
      </w:ins>
      <w:del w:id="653"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"_Toc465776552" </w:instrText>
      </w:r>
      <w:r>
        <w:fldChar w:fldCharType="separate"/>
      </w:r>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ins w:id="654" w:author="drmoore" w:date="2016-11-15T12:13:00Z">
        <w:r w:rsidR="00155DAD">
          <w:rPr>
            <w:noProof/>
            <w:webHidden/>
          </w:rPr>
          <w:t>88</w:t>
        </w:r>
      </w:ins>
      <w:del w:id="655"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"_Toc465776553" </w:instrText>
      </w:r>
      <w:r>
        <w:fldChar w:fldCharType="separate"/>
      </w:r>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ins w:id="656" w:author="drmoore" w:date="2016-11-15T12:13:00Z">
        <w:r w:rsidR="00155DAD">
          <w:rPr>
            <w:noProof/>
            <w:webHidden/>
          </w:rPr>
          <w:t>88</w:t>
        </w:r>
      </w:ins>
      <w:del w:id="657"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"_Toc465776554" </w:instrText>
      </w:r>
      <w:r>
        <w:fldChar w:fldCharType="separate"/>
      </w:r>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ins w:id="658" w:author="drmoore" w:date="2016-11-15T12:13:00Z">
        <w:r w:rsidR="00155DAD">
          <w:rPr>
            <w:noProof/>
            <w:webHidden/>
          </w:rPr>
          <w:t>90</w:t>
        </w:r>
      </w:ins>
      <w:del w:id="659"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"_Toc465776555" </w:instrText>
      </w:r>
      <w:r>
        <w:fldChar w:fldCharType="separate"/>
      </w:r>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ins w:id="660" w:author="drmoore" w:date="2016-11-15T12:13:00Z">
        <w:r w:rsidR="00155DAD">
          <w:rPr>
            <w:noProof/>
            <w:webHidden/>
          </w:rPr>
          <w:t>90</w:t>
        </w:r>
      </w:ins>
      <w:del w:id="661"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"_Toc465776556" </w:instrText>
      </w:r>
      <w:r>
        <w:fldChar w:fldCharType="separate"/>
      </w:r>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ins w:id="662" w:author="drmoore" w:date="2016-11-15T12:13:00Z">
        <w:r w:rsidR="00155DAD">
          <w:rPr>
            <w:noProof/>
            <w:webHidden/>
          </w:rPr>
          <w:t>94</w:t>
        </w:r>
      </w:ins>
      <w:del w:id="663"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"_Toc465776557" </w:instrText>
      </w:r>
      <w:r>
        <w:fldChar w:fldCharType="separate"/>
      </w:r>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ins w:id="664" w:author="drmoore" w:date="2016-11-15T12:13:00Z">
        <w:r w:rsidR="00155DAD">
          <w:rPr>
            <w:noProof/>
            <w:webHidden/>
          </w:rPr>
          <w:t>96</w:t>
        </w:r>
      </w:ins>
      <w:del w:id="665"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"_Toc465776558" </w:instrText>
      </w:r>
      <w:r>
        <w:fldChar w:fldCharType="separate"/>
      </w:r>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ins w:id="666" w:author="drmoore" w:date="2016-11-15T12:13:00Z">
        <w:r w:rsidR="00155DAD">
          <w:rPr>
            <w:noProof/>
            <w:webHidden/>
          </w:rPr>
          <w:t>98</w:t>
        </w:r>
      </w:ins>
      <w:del w:id="667"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"_Toc465776559" </w:instrText>
      </w:r>
      <w:r>
        <w:fldChar w:fldCharType="separate"/>
      </w:r>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ins w:id="668" w:author="drmoore" w:date="2016-11-15T12:13:00Z">
        <w:r w:rsidR="00155DAD">
          <w:rPr>
            <w:noProof/>
            <w:webHidden/>
          </w:rPr>
          <w:t>100</w:t>
        </w:r>
      </w:ins>
      <w:del w:id="669"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"_Toc465776560" </w:instrText>
      </w:r>
      <w:r>
        <w:fldChar w:fldCharType="separate"/>
      </w:r>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ins w:id="670" w:author="drmoore" w:date="2016-11-15T12:13:00Z">
        <w:r w:rsidR="00155DAD">
          <w:rPr>
            <w:noProof/>
            <w:webHidden/>
          </w:rPr>
          <w:t>102</w:t>
        </w:r>
      </w:ins>
      <w:del w:id="671" w:author="drmoore" w:date="2016-11-11T18:26:00Z">
        <w:r w:rsidR="00055297" w:rsidDel="00777B79">
          <w:rPr>
            <w:noProof/>
            <w:webHidden/>
          </w:rPr>
          <w:delText>101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"_Toc465776561" </w:instrText>
      </w:r>
      <w:r>
        <w:fldChar w:fldCharType="separate"/>
      </w:r>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ins w:id="672" w:author="drmoore" w:date="2016-11-15T12:13:00Z">
        <w:r w:rsidR="00155DAD">
          <w:rPr>
            <w:noProof/>
            <w:webHidden/>
          </w:rPr>
          <w:t>102</w:t>
        </w:r>
      </w:ins>
      <w:del w:id="673" w:author="drmoore" w:date="2016-11-11T18:26:00Z">
        <w:r w:rsidR="00055297" w:rsidDel="00777B79">
          <w:rPr>
            <w:noProof/>
            <w:webHidden/>
          </w:rPr>
          <w:delText>101</w:delText>
        </w:r>
      </w:del>
      <w:r w:rsidR="00D0007A">
        <w:rPr>
          <w:noProof/>
          <w:webHidden/>
        </w:rPr>
        <w:fldChar w:fldCharType="end"/>
      </w:r>
      <w:r>
        <w:rPr>
          <w:noProof/>
        </w:rPr>
        <w:fldChar w:fldCharType="end"/>
      </w:r>
    </w:p>
    <w:p w:rsidR="00BF1556" w:rsidRDefault="005820DF" w:rsidP="005820DF">
      <w:pPr>
        <w:pStyle w:val="Footer"/>
        <w:tabs>
          <w:tab w:val="clear" w:pos="4320"/>
          <w:tab w:val="clear" w:pos="8640"/>
        </w:tabs>
        <w:spacing w:line="480" w:lineRule="auto"/>
        <w:jc w:val="center"/>
        <w:rPr>
          <w:ins w:id="674" w:author="drmoore" w:date="2016-11-10T19:17:00Z"/>
        </w:rPr>
      </w:pPr>
      <w:r>
        <w:fldChar w:fldCharType="end"/>
      </w:r>
      <w:r w:rsidR="004579C5">
        <w:br w:type="page"/>
      </w:r>
    </w:p>
    <w:p w:rsidR="004579C5" w:rsidRDefault="004579C5" w:rsidP="00784A75">
      <w:pPr>
        <w:pStyle w:val="StyleHeading112ptNotBoldNotAllcapsNotExpandedby"/>
        <w:spacing w:after="240"/>
        <w:pPrChange w:id="675" w:author="drmoore" w:date="2016-11-11T17:40:00Z">
          <w:pPr>
            <w:pStyle w:val="Footer"/>
            <w:tabs>
              <w:tab w:val="clear" w:pos="4320"/>
              <w:tab w:val="clear" w:pos="8640"/>
            </w:tabs>
            <w:spacing w:line="480" w:lineRule="auto"/>
            <w:jc w:val="center"/>
          </w:pPr>
        </w:pPrChange>
      </w:pPr>
      <w:bookmarkStart w:id="676" w:name="_Toc466975275"/>
      <w:r w:rsidRPr="004579C5">
        <w:lastRenderedPageBreak/>
        <w:t>LIST OF FIGURES</w:t>
      </w:r>
      <w:bookmarkEnd w:id="676"/>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155DAD">
          <w:rPr>
            <w:noProof/>
            <w:webHidden/>
          </w:rPr>
          <w:t>2</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Communications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sidR="00155DAD">
          <w:rPr>
            <w:noProof/>
            <w:webHidden/>
          </w:rPr>
          <w:t>3</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sidR="00155DAD">
          <w:rPr>
            <w:noProof/>
            <w:webHidden/>
          </w:rPr>
          <w:t>4</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sidR="00155DAD">
          <w:rPr>
            <w:noProof/>
            <w:webHidden/>
          </w:rPr>
          <w:t>5</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sidR="00155DAD">
          <w:rPr>
            <w:noProof/>
            <w:webHidden/>
          </w:rPr>
          <w:t>6</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sidR="00155DAD">
          <w:rPr>
            <w:noProof/>
            <w:webHidden/>
          </w:rPr>
          <w:t>10</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sidR="00155DAD">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sidR="00155DAD">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"_Toc465776466" </w:instrText>
      </w:r>
      <w:r>
        <w:fldChar w:fldCharType="separate"/>
      </w:r>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ins w:id="677" w:author="drmoore" w:date="2016-11-15T12:13:00Z">
        <w:r w:rsidR="00155DAD">
          <w:rPr>
            <w:noProof/>
            <w:webHidden/>
          </w:rPr>
          <w:t>16</w:t>
        </w:r>
      </w:ins>
      <w:del w:id="678" w:author="drmoore" w:date="2016-11-11T18:26:00Z">
        <w:r w:rsidR="00055297" w:rsidDel="00777B79">
          <w:rPr>
            <w:noProof/>
            <w:webHidden/>
          </w:rPr>
          <w:delText>16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"_Toc465776467" </w:instrText>
      </w:r>
      <w:r>
        <w:fldChar w:fldCharType="separate"/>
      </w:r>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ins w:id="679" w:author="drmoore" w:date="2016-11-15T12:13:00Z">
        <w:r w:rsidR="00155DAD">
          <w:rPr>
            <w:noProof/>
            <w:webHidden/>
          </w:rPr>
          <w:t>17</w:t>
        </w:r>
      </w:ins>
      <w:del w:id="680"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"_Toc465776468" </w:instrText>
      </w:r>
      <w:r>
        <w:fldChar w:fldCharType="separate"/>
      </w:r>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ins w:id="681" w:author="drmoore" w:date="2016-11-15T12:13:00Z">
        <w:r w:rsidR="00155DAD">
          <w:rPr>
            <w:noProof/>
            <w:webHidden/>
          </w:rPr>
          <w:t>17</w:t>
        </w:r>
      </w:ins>
      <w:del w:id="682"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"_Toc465776469" </w:instrText>
      </w:r>
      <w:r>
        <w:fldChar w:fldCharType="separate"/>
      </w:r>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ins w:id="683" w:author="drmoore" w:date="2016-11-15T12:13:00Z">
        <w:r w:rsidR="00155DAD">
          <w:rPr>
            <w:noProof/>
            <w:webHidden/>
          </w:rPr>
          <w:t>22</w:t>
        </w:r>
      </w:ins>
      <w:del w:id="684" w:author="drmoore" w:date="2016-11-11T18:26:00Z">
        <w:r w:rsidR="00055297" w:rsidDel="00777B79">
          <w:rPr>
            <w:noProof/>
            <w:webHidden/>
          </w:rPr>
          <w:delText>22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"_Toc465776470" </w:instrText>
      </w:r>
      <w:r>
        <w:fldChar w:fldCharType="separate"/>
      </w:r>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ins w:id="685" w:author="drmoore" w:date="2016-11-15T12:13:00Z">
        <w:r w:rsidR="00155DAD">
          <w:rPr>
            <w:noProof/>
            <w:webHidden/>
          </w:rPr>
          <w:t>23</w:t>
        </w:r>
      </w:ins>
      <w:del w:id="686" w:author="drmoore" w:date="2016-11-11T18:26:00Z">
        <w:r w:rsidR="00055297" w:rsidDel="00777B79">
          <w:rPr>
            <w:noProof/>
            <w:webHidden/>
          </w:rPr>
          <w:delText>23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"_Toc465776471" </w:instrText>
      </w:r>
      <w:r>
        <w:fldChar w:fldCharType="separate"/>
      </w:r>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ins w:id="687" w:author="drmoore" w:date="2016-11-15T12:13:00Z">
        <w:r w:rsidR="00155DAD">
          <w:rPr>
            <w:noProof/>
            <w:webHidden/>
          </w:rPr>
          <w:t>27</w:t>
        </w:r>
      </w:ins>
      <w:del w:id="688"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"_Toc465776472" </w:instrText>
      </w:r>
      <w:r>
        <w:fldChar w:fldCharType="separate"/>
      </w:r>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ins w:id="689" w:author="drmoore" w:date="2016-11-15T12:13:00Z">
        <w:r w:rsidR="00155DAD">
          <w:rPr>
            <w:noProof/>
            <w:webHidden/>
          </w:rPr>
          <w:t>29</w:t>
        </w:r>
      </w:ins>
      <w:del w:id="690" w:author="drmoore" w:date="2016-11-11T18:26:00Z">
        <w:r w:rsidR="00055297" w:rsidDel="00777B79">
          <w:rPr>
            <w:noProof/>
            <w:webHidden/>
          </w:rPr>
          <w:delText>29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"_Toc465776473" </w:instrText>
      </w:r>
      <w:r>
        <w:fldChar w:fldCharType="separate"/>
      </w:r>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ins w:id="691" w:author="drmoore" w:date="2016-11-15T12:13:00Z">
        <w:r w:rsidR="00155DAD">
          <w:rPr>
            <w:noProof/>
            <w:webHidden/>
          </w:rPr>
          <w:t>31</w:t>
        </w:r>
      </w:ins>
      <w:del w:id="692"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"_Toc465776474" </w:instrText>
      </w:r>
      <w:r>
        <w:fldChar w:fldCharType="separate"/>
      </w:r>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ins w:id="693" w:author="drmoore" w:date="2016-11-15T12:13:00Z">
        <w:r w:rsidR="00155DAD">
          <w:rPr>
            <w:noProof/>
            <w:webHidden/>
          </w:rPr>
          <w:t>33</w:t>
        </w:r>
      </w:ins>
      <w:del w:id="694" w:author="drmoore" w:date="2016-11-11T18:26:00Z">
        <w:r w:rsidR="00055297" w:rsidDel="00777B79">
          <w:rPr>
            <w:noProof/>
            <w:webHidden/>
          </w:rPr>
          <w:delText>33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"_Toc465776475" </w:instrText>
      </w:r>
      <w:r>
        <w:fldChar w:fldCharType="separate"/>
      </w:r>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ins w:id="695" w:author="drmoore" w:date="2016-11-15T12:13:00Z">
        <w:r w:rsidR="00155DAD">
          <w:rPr>
            <w:noProof/>
            <w:webHidden/>
          </w:rPr>
          <w:t>34</w:t>
        </w:r>
      </w:ins>
      <w:del w:id="696"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"_Toc465776476" </w:instrText>
      </w:r>
      <w:r>
        <w:fldChar w:fldCharType="separate"/>
      </w:r>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ins w:id="697" w:author="drmoore" w:date="2016-11-15T12:13:00Z">
        <w:r w:rsidR="00155DAD">
          <w:rPr>
            <w:noProof/>
            <w:webHidden/>
          </w:rPr>
          <w:t>34</w:t>
        </w:r>
      </w:ins>
      <w:del w:id="698"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"_Toc465776477" </w:instrText>
      </w:r>
      <w:r>
        <w:fldChar w:fldCharType="separate"/>
      </w:r>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ins w:id="699" w:author="drmoore" w:date="2016-11-15T12:13:00Z">
        <w:r w:rsidR="00155DAD">
          <w:rPr>
            <w:noProof/>
            <w:webHidden/>
          </w:rPr>
          <w:t>38</w:t>
        </w:r>
      </w:ins>
      <w:del w:id="700" w:author="drmoore" w:date="2016-11-11T18:26:00Z">
        <w:r w:rsidR="00055297" w:rsidDel="00777B79">
          <w:rPr>
            <w:noProof/>
            <w:webHidden/>
          </w:rPr>
          <w:delText>38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"_Toc465776478" </w:instrText>
      </w:r>
      <w:r>
        <w:fldChar w:fldCharType="separate"/>
      </w:r>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ins w:id="701" w:author="drmoore" w:date="2016-11-15T12:13:00Z">
        <w:r w:rsidR="00155DAD">
          <w:rPr>
            <w:noProof/>
            <w:webHidden/>
          </w:rPr>
          <w:t>39</w:t>
        </w:r>
      </w:ins>
      <w:del w:id="702" w:author="drmoore" w:date="2016-11-11T18:26:00Z">
        <w:r w:rsidR="00055297" w:rsidDel="00777B79">
          <w:rPr>
            <w:noProof/>
            <w:webHidden/>
          </w:rPr>
          <w:delText>39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"_Toc465776479" </w:instrText>
      </w:r>
      <w:r>
        <w:fldChar w:fldCharType="separate"/>
      </w:r>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ins w:id="703" w:author="drmoore" w:date="2016-11-15T12:13:00Z">
        <w:r w:rsidR="00155DAD">
          <w:rPr>
            <w:noProof/>
            <w:webHidden/>
          </w:rPr>
          <w:t>42</w:t>
        </w:r>
      </w:ins>
      <w:del w:id="704" w:author="drmoore" w:date="2016-11-11T18:26:00Z">
        <w:r w:rsidR="00055297" w:rsidDel="00777B79">
          <w:rPr>
            <w:noProof/>
            <w:webHidden/>
          </w:rPr>
          <w:delText>42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"_Toc465776480" </w:instrText>
      </w:r>
      <w:r>
        <w:fldChar w:fldCharType="separate"/>
      </w:r>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ins w:id="705" w:author="drmoore" w:date="2016-11-15T12:13:00Z">
        <w:r w:rsidR="00155DAD">
          <w:rPr>
            <w:noProof/>
            <w:webHidden/>
          </w:rPr>
          <w:t>43</w:t>
        </w:r>
      </w:ins>
      <w:del w:id="706" w:author="drmoore" w:date="2016-11-11T18:26:00Z">
        <w:r w:rsidR="00055297" w:rsidDel="00777B79">
          <w:rPr>
            <w:noProof/>
            <w:webHidden/>
          </w:rPr>
          <w:delText>43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"_Toc465776481" </w:instrText>
      </w:r>
      <w:r>
        <w:fldChar w:fldCharType="separate"/>
      </w:r>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ins w:id="707" w:author="drmoore" w:date="2016-11-15T12:13:00Z">
        <w:r w:rsidR="00155DAD">
          <w:rPr>
            <w:noProof/>
            <w:webHidden/>
          </w:rPr>
          <w:t>45</w:t>
        </w:r>
      </w:ins>
      <w:del w:id="708" w:author="drmoore" w:date="2016-11-11T18:26:00Z">
        <w:r w:rsidR="00055297" w:rsidDel="00777B79">
          <w:rPr>
            <w:noProof/>
            <w:webHidden/>
          </w:rPr>
          <w:delText>45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"_Toc465776482" </w:instrText>
      </w:r>
      <w:r>
        <w:fldChar w:fldCharType="separate"/>
      </w:r>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ins w:id="709" w:author="drmoore" w:date="2016-11-15T12:13:00Z">
        <w:r w:rsidR="00155DAD">
          <w:rPr>
            <w:noProof/>
            <w:webHidden/>
          </w:rPr>
          <w:t>46</w:t>
        </w:r>
      </w:ins>
      <w:del w:id="710" w:author="drmoore" w:date="2016-11-11T18:26:00Z">
        <w:r w:rsidR="00055297" w:rsidDel="00777B79">
          <w:rPr>
            <w:noProof/>
            <w:webHidden/>
          </w:rPr>
          <w:delText>46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"_Toc465776483" </w:instrText>
      </w:r>
      <w:r>
        <w:fldChar w:fldCharType="separate"/>
      </w:r>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ins w:id="711" w:author="drmoore" w:date="2016-11-15T12:13:00Z">
        <w:r w:rsidR="00155DAD">
          <w:rPr>
            <w:noProof/>
            <w:webHidden/>
          </w:rPr>
          <w:t>51</w:t>
        </w:r>
      </w:ins>
      <w:del w:id="712"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"_Toc465776484" </w:instrText>
      </w:r>
      <w:r>
        <w:fldChar w:fldCharType="separate"/>
      </w:r>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ins w:id="713" w:author="drmoore" w:date="2016-11-15T12:13:00Z">
        <w:r w:rsidR="00155DAD">
          <w:rPr>
            <w:noProof/>
            <w:webHidden/>
          </w:rPr>
          <w:t>51</w:t>
        </w:r>
      </w:ins>
      <w:del w:id="714"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"_Toc465776485" </w:instrText>
      </w:r>
      <w:r>
        <w:fldChar w:fldCharType="separate"/>
      </w:r>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ins w:id="715" w:author="drmoore" w:date="2016-11-15T12:13:00Z">
        <w:r w:rsidR="00155DAD">
          <w:rPr>
            <w:noProof/>
            <w:webHidden/>
          </w:rPr>
          <w:t>53</w:t>
        </w:r>
      </w:ins>
      <w:del w:id="716" w:author="drmoore" w:date="2016-11-11T18:26:00Z">
        <w:r w:rsidR="00055297" w:rsidDel="00777B79">
          <w:rPr>
            <w:noProof/>
            <w:webHidden/>
          </w:rPr>
          <w:delText>53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"_Toc465776486" </w:instrText>
      </w:r>
      <w:r>
        <w:fldChar w:fldCharType="separate"/>
      </w:r>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ins w:id="717" w:author="drmoore" w:date="2016-11-15T12:13:00Z">
        <w:r w:rsidR="00155DAD">
          <w:rPr>
            <w:noProof/>
            <w:webHidden/>
          </w:rPr>
          <w:t>54</w:t>
        </w:r>
      </w:ins>
      <w:del w:id="718" w:author="drmoore" w:date="2016-11-11T18:26:00Z">
        <w:r w:rsidR="00055297" w:rsidDel="00777B79">
          <w:rPr>
            <w:noProof/>
            <w:webHidden/>
          </w:rPr>
          <w:delText>54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"_Toc465776487" </w:instrText>
      </w:r>
      <w:r>
        <w:fldChar w:fldCharType="separate"/>
      </w:r>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ins w:id="719" w:author="drmoore" w:date="2016-11-15T12:13:00Z">
        <w:r w:rsidR="00155DAD">
          <w:rPr>
            <w:noProof/>
            <w:webHidden/>
          </w:rPr>
          <w:t>55</w:t>
        </w:r>
      </w:ins>
      <w:del w:id="720" w:author="drmoore" w:date="2016-11-11T18:26:00Z">
        <w:r w:rsidR="00055297" w:rsidDel="00777B79">
          <w:rPr>
            <w:noProof/>
            <w:webHidden/>
          </w:rPr>
          <w:delText>55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"_Toc465776488" </w:instrText>
      </w:r>
      <w:r>
        <w:fldChar w:fldCharType="separate"/>
      </w:r>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ins w:id="721" w:author="drmoore" w:date="2016-11-15T12:13:00Z">
        <w:r w:rsidR="00155DAD">
          <w:rPr>
            <w:noProof/>
            <w:webHidden/>
          </w:rPr>
          <w:t>57</w:t>
        </w:r>
      </w:ins>
      <w:del w:id="722" w:author="drmoore" w:date="2016-11-11T18:26:00Z">
        <w:r w:rsidR="00055297" w:rsidDel="00777B79">
          <w:rPr>
            <w:noProof/>
            <w:webHidden/>
          </w:rPr>
          <w:delText>57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"_Toc465776489" </w:instrText>
      </w:r>
      <w:r>
        <w:fldChar w:fldCharType="separate"/>
      </w:r>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ins w:id="723" w:author="drmoore" w:date="2016-11-15T12:13:00Z">
        <w:r w:rsidR="00155DAD">
          <w:rPr>
            <w:noProof/>
            <w:webHidden/>
          </w:rPr>
          <w:t>59</w:t>
        </w:r>
      </w:ins>
      <w:del w:id="724"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"_Toc465776490" </w:instrText>
      </w:r>
      <w:r>
        <w:fldChar w:fldCharType="separate"/>
      </w:r>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ins w:id="725" w:author="drmoore" w:date="2016-11-15T12:13:00Z">
        <w:r w:rsidR="00155DAD">
          <w:rPr>
            <w:noProof/>
            <w:webHidden/>
          </w:rPr>
          <w:t>59</w:t>
        </w:r>
      </w:ins>
      <w:del w:id="726"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"_Toc465776491" </w:instrText>
      </w:r>
      <w:r>
        <w:fldChar w:fldCharType="separate"/>
      </w:r>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ins w:id="727" w:author="drmoore" w:date="2016-11-15T12:13:00Z">
        <w:r w:rsidR="00155DAD">
          <w:rPr>
            <w:noProof/>
            <w:webHidden/>
          </w:rPr>
          <w:t>60</w:t>
        </w:r>
      </w:ins>
      <w:del w:id="728" w:author="drmoore" w:date="2016-11-11T18:26:00Z">
        <w:r w:rsidR="00055297" w:rsidDel="00777B79">
          <w:rPr>
            <w:noProof/>
            <w:webHidden/>
          </w:rPr>
          <w:delText>60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"_Toc465776492" </w:instrText>
      </w:r>
      <w:r>
        <w:fldChar w:fldCharType="separate"/>
      </w:r>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ins w:id="729" w:author="drmoore" w:date="2016-11-15T12:13:00Z">
        <w:r w:rsidR="00155DAD">
          <w:rPr>
            <w:noProof/>
            <w:webHidden/>
          </w:rPr>
          <w:t>61</w:t>
        </w:r>
      </w:ins>
      <w:del w:id="730" w:author="drmoore" w:date="2016-11-11T18:26:00Z">
        <w:r w:rsidR="00055297" w:rsidDel="00777B79">
          <w:rPr>
            <w:noProof/>
            <w:webHidden/>
          </w:rPr>
          <w:delText>61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"_Toc465776493" </w:instrText>
      </w:r>
      <w:r>
        <w:fldChar w:fldCharType="separate"/>
      </w:r>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ins w:id="731" w:author="drmoore" w:date="2016-11-15T12:13:00Z">
        <w:r w:rsidR="00155DAD">
          <w:rPr>
            <w:noProof/>
            <w:webHidden/>
          </w:rPr>
          <w:t>62</w:t>
        </w:r>
      </w:ins>
      <w:del w:id="732" w:author="drmoore" w:date="2016-11-11T18:26:00Z">
        <w:r w:rsidR="00055297" w:rsidDel="00777B79">
          <w:rPr>
            <w:noProof/>
            <w:webHidden/>
          </w:rPr>
          <w:delText>62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"_Toc465776494" </w:instrText>
      </w:r>
      <w:r>
        <w:fldChar w:fldCharType="separate"/>
      </w:r>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ins w:id="733" w:author="drmoore" w:date="2016-11-15T12:13:00Z">
        <w:r w:rsidR="00155DAD">
          <w:rPr>
            <w:noProof/>
            <w:webHidden/>
          </w:rPr>
          <w:t>63</w:t>
        </w:r>
      </w:ins>
      <w:del w:id="734"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"_Toc465776495" </w:instrText>
      </w:r>
      <w:r>
        <w:fldChar w:fldCharType="separate"/>
      </w:r>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ins w:id="735" w:author="drmoore" w:date="2016-11-15T12:13:00Z">
        <w:r w:rsidR="00155DAD">
          <w:rPr>
            <w:noProof/>
            <w:webHidden/>
          </w:rPr>
          <w:t>63</w:t>
        </w:r>
      </w:ins>
      <w:del w:id="736"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"_Toc465776496" </w:instrText>
      </w:r>
      <w:r>
        <w:fldChar w:fldCharType="separate"/>
      </w:r>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ins w:id="737" w:author="drmoore" w:date="2016-11-15T12:13:00Z">
        <w:r w:rsidR="00155DAD">
          <w:rPr>
            <w:noProof/>
            <w:webHidden/>
          </w:rPr>
          <w:t>65</w:t>
        </w:r>
      </w:ins>
      <w:del w:id="738" w:author="drmoore" w:date="2016-11-11T18:26:00Z">
        <w:r w:rsidR="00055297" w:rsidDel="00777B79">
          <w:rPr>
            <w:noProof/>
            <w:webHidden/>
          </w:rPr>
          <w:delText>65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"_Toc465776497" </w:instrText>
      </w:r>
      <w:r>
        <w:fldChar w:fldCharType="separate"/>
      </w:r>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ins w:id="739" w:author="drmoore" w:date="2016-11-15T12:13:00Z">
        <w:r w:rsidR="00155DAD">
          <w:rPr>
            <w:noProof/>
            <w:webHidden/>
          </w:rPr>
          <w:t>66</w:t>
        </w:r>
      </w:ins>
      <w:del w:id="740"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"_Toc465776498" </w:instrText>
      </w:r>
      <w:r>
        <w:fldChar w:fldCharType="separate"/>
      </w:r>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ins w:id="741" w:author="drmoore" w:date="2016-11-15T12:13:00Z">
        <w:r w:rsidR="00155DAD">
          <w:rPr>
            <w:noProof/>
            <w:webHidden/>
          </w:rPr>
          <w:t>66</w:t>
        </w:r>
      </w:ins>
      <w:del w:id="742"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"_Toc465776499" </w:instrText>
      </w:r>
      <w:r>
        <w:fldChar w:fldCharType="separate"/>
      </w:r>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ins w:id="743" w:author="drmoore" w:date="2016-11-15T12:13:00Z">
        <w:r w:rsidR="00155DAD">
          <w:rPr>
            <w:noProof/>
            <w:webHidden/>
          </w:rPr>
          <w:t>67</w:t>
        </w:r>
      </w:ins>
      <w:del w:id="744" w:author="drmoore" w:date="2016-11-11T18:26:00Z">
        <w:r w:rsidR="00055297" w:rsidDel="00777B79">
          <w:rPr>
            <w:noProof/>
            <w:webHidden/>
          </w:rPr>
          <w:delText>67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"_Toc465776500" </w:instrText>
      </w:r>
      <w:r>
        <w:fldChar w:fldCharType="separate"/>
      </w:r>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ins w:id="745" w:author="drmoore" w:date="2016-11-15T12:13:00Z">
        <w:r w:rsidR="00155DAD">
          <w:rPr>
            <w:noProof/>
            <w:webHidden/>
          </w:rPr>
          <w:t>68</w:t>
        </w:r>
      </w:ins>
      <w:del w:id="746"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"_Toc465776501" </w:instrText>
      </w:r>
      <w:r>
        <w:fldChar w:fldCharType="separate"/>
      </w:r>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ins w:id="747" w:author="drmoore" w:date="2016-11-15T12:13:00Z">
        <w:r w:rsidR="00155DAD">
          <w:rPr>
            <w:noProof/>
            <w:webHidden/>
          </w:rPr>
          <w:t>69</w:t>
        </w:r>
      </w:ins>
      <w:del w:id="748" w:author="drmoore" w:date="2016-11-11T18:26:00Z">
        <w:r w:rsidR="00055297" w:rsidDel="00777B79">
          <w:rPr>
            <w:noProof/>
            <w:webHidden/>
          </w:rPr>
          <w:delText>69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"_Toc465776502" </w:instrText>
      </w:r>
      <w:r>
        <w:fldChar w:fldCharType="separate"/>
      </w:r>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ins w:id="749" w:author="drmoore" w:date="2016-11-15T12:13:00Z">
        <w:r w:rsidR="00155DAD">
          <w:rPr>
            <w:noProof/>
            <w:webHidden/>
          </w:rPr>
          <w:t>70</w:t>
        </w:r>
      </w:ins>
      <w:del w:id="750" w:author="drmoore" w:date="2016-11-11T18:26:00Z">
        <w:r w:rsidR="00055297" w:rsidDel="00777B79">
          <w:rPr>
            <w:noProof/>
            <w:webHidden/>
          </w:rPr>
          <w:delText>70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"_Toc465776503" </w:instrText>
      </w:r>
      <w:r>
        <w:fldChar w:fldCharType="separate"/>
      </w:r>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ins w:id="751" w:author="drmoore" w:date="2016-11-15T12:13:00Z">
        <w:r w:rsidR="00155DAD">
          <w:rPr>
            <w:noProof/>
            <w:webHidden/>
          </w:rPr>
          <w:t>71</w:t>
        </w:r>
      </w:ins>
      <w:del w:id="752"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"_Toc465776504" </w:instrText>
      </w:r>
      <w:r>
        <w:fldChar w:fldCharType="separate"/>
      </w:r>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ins w:id="753" w:author="drmoore" w:date="2016-11-15T12:13:00Z">
        <w:r w:rsidR="00155DAD">
          <w:rPr>
            <w:noProof/>
            <w:webHidden/>
          </w:rPr>
          <w:t>71</w:t>
        </w:r>
      </w:ins>
      <w:del w:id="754"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"_Toc465776505" </w:instrText>
      </w:r>
      <w:r>
        <w:fldChar w:fldCharType="separate"/>
      </w:r>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ins w:id="755" w:author="drmoore" w:date="2016-11-15T12:13:00Z">
        <w:r w:rsidR="00155DAD">
          <w:rPr>
            <w:noProof/>
            <w:webHidden/>
          </w:rPr>
          <w:t>74</w:t>
        </w:r>
      </w:ins>
      <w:del w:id="756" w:author="drmoore" w:date="2016-11-11T18:26:00Z">
        <w:r w:rsidR="00055297" w:rsidDel="00777B79">
          <w:rPr>
            <w:noProof/>
            <w:webHidden/>
          </w:rPr>
          <w:delText>74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"_Toc465776506" </w:instrText>
      </w:r>
      <w:r>
        <w:fldChar w:fldCharType="separate"/>
      </w:r>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ins w:id="757" w:author="drmoore" w:date="2016-11-15T12:13:00Z">
        <w:r w:rsidR="00155DAD">
          <w:rPr>
            <w:noProof/>
            <w:webHidden/>
          </w:rPr>
          <w:t>75</w:t>
        </w:r>
      </w:ins>
      <w:del w:id="758"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"_Toc465776507" </w:instrText>
      </w:r>
      <w:r>
        <w:fldChar w:fldCharType="separate"/>
      </w:r>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ins w:id="759" w:author="drmoore" w:date="2016-11-15T12:13:00Z">
        <w:r w:rsidR="00155DAD">
          <w:rPr>
            <w:noProof/>
            <w:webHidden/>
          </w:rPr>
          <w:t>75</w:t>
        </w:r>
      </w:ins>
      <w:del w:id="760"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"_Toc465776508" </w:instrText>
      </w:r>
      <w:r>
        <w:fldChar w:fldCharType="separate"/>
      </w:r>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ins w:id="761" w:author="drmoore" w:date="2016-11-15T12:13:00Z">
        <w:r w:rsidR="00155DAD">
          <w:rPr>
            <w:noProof/>
            <w:webHidden/>
          </w:rPr>
          <w:t>76</w:t>
        </w:r>
      </w:ins>
      <w:del w:id="762" w:author="drmoore" w:date="2016-11-11T18:26:00Z">
        <w:r w:rsidR="00055297" w:rsidDel="00777B79">
          <w:rPr>
            <w:noProof/>
            <w:webHidden/>
          </w:rPr>
          <w:delText>76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"_Toc465776509" </w:instrText>
      </w:r>
      <w:r>
        <w:fldChar w:fldCharType="separate"/>
      </w:r>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ins w:id="763" w:author="drmoore" w:date="2016-11-15T12:13:00Z">
        <w:r w:rsidR="00155DAD">
          <w:rPr>
            <w:noProof/>
            <w:webHidden/>
          </w:rPr>
          <w:t>79</w:t>
        </w:r>
      </w:ins>
      <w:del w:id="764" w:author="drmoore" w:date="2016-11-11T18:26:00Z">
        <w:r w:rsidR="00055297" w:rsidDel="00777B79">
          <w:rPr>
            <w:noProof/>
            <w:webHidden/>
          </w:rPr>
          <w:delText>78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"_Toc465776510" </w:instrText>
      </w:r>
      <w:r>
        <w:fldChar w:fldCharType="separate"/>
      </w:r>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ins w:id="765" w:author="drmoore" w:date="2016-11-15T12:13:00Z">
        <w:r w:rsidR="00155DAD">
          <w:rPr>
            <w:noProof/>
            <w:webHidden/>
          </w:rPr>
          <w:t>84</w:t>
        </w:r>
      </w:ins>
      <w:del w:id="766" w:author="drmoore" w:date="2016-11-11T18:26:00Z">
        <w:r w:rsidR="00055297" w:rsidDel="00777B79">
          <w:rPr>
            <w:noProof/>
            <w:webHidden/>
          </w:rPr>
          <w:delText>83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"_Toc465776511" </w:instrText>
      </w:r>
      <w:r>
        <w:fldChar w:fldCharType="separate"/>
      </w:r>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ins w:id="767" w:author="drmoore" w:date="2016-11-15T12:13:00Z">
        <w:r w:rsidR="00155DAD">
          <w:rPr>
            <w:noProof/>
            <w:webHidden/>
          </w:rPr>
          <w:t>85</w:t>
        </w:r>
      </w:ins>
      <w:del w:id="768"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"_Toc465776512" </w:instrText>
      </w:r>
      <w:r>
        <w:fldChar w:fldCharType="separate"/>
      </w:r>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ins w:id="769" w:author="drmoore" w:date="2016-11-15T12:13:00Z">
        <w:r w:rsidR="00155DAD">
          <w:rPr>
            <w:noProof/>
            <w:webHidden/>
          </w:rPr>
          <w:t>85</w:t>
        </w:r>
      </w:ins>
      <w:del w:id="770"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"_Toc465776513" </w:instrText>
      </w:r>
      <w:r>
        <w:fldChar w:fldCharType="separate"/>
      </w:r>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ins w:id="771" w:author="drmoore" w:date="2016-11-15T12:13:00Z">
        <w:r w:rsidR="00155DAD">
          <w:rPr>
            <w:noProof/>
            <w:webHidden/>
          </w:rPr>
          <w:t>87</w:t>
        </w:r>
      </w:ins>
      <w:del w:id="772"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"_Toc465776514" </w:instrText>
      </w:r>
      <w:r>
        <w:fldChar w:fldCharType="separate"/>
      </w:r>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ins w:id="773" w:author="drmoore" w:date="2016-11-15T12:13:00Z">
        <w:r w:rsidR="00155DAD">
          <w:rPr>
            <w:noProof/>
            <w:webHidden/>
          </w:rPr>
          <w:t>87</w:t>
        </w:r>
      </w:ins>
      <w:del w:id="774"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"_Toc465776515" </w:instrText>
      </w:r>
      <w:r>
        <w:fldChar w:fldCharType="separate"/>
      </w:r>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ins w:id="775" w:author="drmoore" w:date="2016-11-15T12:13:00Z">
        <w:r w:rsidR="00155DAD">
          <w:rPr>
            <w:noProof/>
            <w:webHidden/>
          </w:rPr>
          <w:t>89</w:t>
        </w:r>
      </w:ins>
      <w:del w:id="776"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"_Toc465776516" </w:instrText>
      </w:r>
      <w:r>
        <w:fldChar w:fldCharType="separate"/>
      </w:r>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ins w:id="777" w:author="drmoore" w:date="2016-11-15T12:13:00Z">
        <w:r w:rsidR="00155DAD">
          <w:rPr>
            <w:noProof/>
            <w:webHidden/>
          </w:rPr>
          <w:t>89</w:t>
        </w:r>
      </w:ins>
      <w:del w:id="778"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"_Toc465776517" </w:instrText>
      </w:r>
      <w:r>
        <w:fldChar w:fldCharType="separate"/>
      </w:r>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ins w:id="779" w:author="drmoore" w:date="2016-11-15T12:13:00Z">
        <w:r w:rsidR="00155DAD">
          <w:rPr>
            <w:noProof/>
            <w:webHidden/>
          </w:rPr>
          <w:t>92</w:t>
        </w:r>
      </w:ins>
      <w:del w:id="780"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"_Toc465776518" </w:instrText>
      </w:r>
      <w:r>
        <w:fldChar w:fldCharType="separate"/>
      </w:r>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ins w:id="781" w:author="drmoore" w:date="2016-11-15T12:13:00Z">
        <w:r w:rsidR="00155DAD">
          <w:rPr>
            <w:noProof/>
            <w:webHidden/>
          </w:rPr>
          <w:t>92</w:t>
        </w:r>
      </w:ins>
      <w:del w:id="782"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"_Toc465776519" </w:instrText>
      </w:r>
      <w:r>
        <w:fldChar w:fldCharType="separate"/>
      </w:r>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ins w:id="783" w:author="drmoore" w:date="2016-11-15T12:13:00Z">
        <w:r w:rsidR="00155DAD">
          <w:rPr>
            <w:noProof/>
            <w:webHidden/>
          </w:rPr>
          <w:t>93</w:t>
        </w:r>
      </w:ins>
      <w:del w:id="784"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"_Toc465776520" </w:instrText>
      </w:r>
      <w:r>
        <w:fldChar w:fldCharType="separate"/>
      </w:r>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ins w:id="785" w:author="drmoore" w:date="2016-11-15T12:13:00Z">
        <w:r w:rsidR="00155DAD">
          <w:rPr>
            <w:noProof/>
            <w:webHidden/>
          </w:rPr>
          <w:t>93</w:t>
        </w:r>
      </w:ins>
      <w:del w:id="786"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"_Toc465776521" </w:instrText>
      </w:r>
      <w:r>
        <w:fldChar w:fldCharType="separate"/>
      </w:r>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ins w:id="787" w:author="drmoore" w:date="2016-11-15T12:13:00Z">
        <w:r w:rsidR="00155DAD">
          <w:rPr>
            <w:noProof/>
            <w:webHidden/>
          </w:rPr>
          <w:t>94</w:t>
        </w:r>
      </w:ins>
      <w:del w:id="788"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"_Toc465776522" </w:instrText>
      </w:r>
      <w:r>
        <w:fldChar w:fldCharType="separate"/>
      </w:r>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ins w:id="789" w:author="drmoore" w:date="2016-11-15T12:13:00Z">
        <w:r w:rsidR="00155DAD">
          <w:rPr>
            <w:noProof/>
            <w:webHidden/>
          </w:rPr>
          <w:t>95</w:t>
        </w:r>
      </w:ins>
      <w:del w:id="790"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"_Toc465776523" </w:instrText>
      </w:r>
      <w:r>
        <w:fldChar w:fldCharType="separate"/>
      </w:r>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ins w:id="791" w:author="drmoore" w:date="2016-11-15T12:13:00Z">
        <w:r w:rsidR="00155DAD">
          <w:rPr>
            <w:noProof/>
            <w:webHidden/>
          </w:rPr>
          <w:t>95</w:t>
        </w:r>
      </w:ins>
      <w:del w:id="792"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"_Toc465776524" </w:instrText>
      </w:r>
      <w:r>
        <w:fldChar w:fldCharType="separate"/>
      </w:r>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ins w:id="793" w:author="drmoore" w:date="2016-11-15T12:13:00Z">
        <w:r w:rsidR="00155DAD">
          <w:rPr>
            <w:noProof/>
            <w:webHidden/>
          </w:rPr>
          <w:t>96</w:t>
        </w:r>
      </w:ins>
      <w:del w:id="794"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"_Toc465776525" </w:instrText>
      </w:r>
      <w:r>
        <w:fldChar w:fldCharType="separate"/>
      </w:r>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ins w:id="795" w:author="drmoore" w:date="2016-11-15T12:13:00Z">
        <w:r w:rsidR="00155DAD">
          <w:rPr>
            <w:noProof/>
            <w:webHidden/>
          </w:rPr>
          <w:t>97</w:t>
        </w:r>
      </w:ins>
      <w:del w:id="796"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"_Toc465776526" </w:instrText>
      </w:r>
      <w:r>
        <w:fldChar w:fldCharType="separate"/>
      </w:r>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ins w:id="797" w:author="drmoore" w:date="2016-11-15T12:13:00Z">
        <w:r w:rsidR="00155DAD">
          <w:rPr>
            <w:noProof/>
            <w:webHidden/>
          </w:rPr>
          <w:t>97</w:t>
        </w:r>
      </w:ins>
      <w:del w:id="798"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"_Toc465776527" </w:instrText>
      </w:r>
      <w:r>
        <w:fldChar w:fldCharType="separate"/>
      </w:r>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ins w:id="799" w:author="drmoore" w:date="2016-11-15T12:13:00Z">
        <w:r w:rsidR="00155DAD">
          <w:rPr>
            <w:noProof/>
            <w:webHidden/>
          </w:rPr>
          <w:t>98</w:t>
        </w:r>
      </w:ins>
      <w:del w:id="800"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"_Toc465776528" </w:instrText>
      </w:r>
      <w:r>
        <w:fldChar w:fldCharType="separate"/>
      </w:r>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ins w:id="801" w:author="drmoore" w:date="2016-11-15T12:13:00Z">
        <w:r w:rsidR="00155DAD">
          <w:rPr>
            <w:noProof/>
            <w:webHidden/>
          </w:rPr>
          <w:t>99</w:t>
        </w:r>
      </w:ins>
      <w:del w:id="802"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"_Toc465776529" </w:instrText>
      </w:r>
      <w:r>
        <w:fldChar w:fldCharType="separate"/>
      </w:r>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ins w:id="803" w:author="drmoore" w:date="2016-11-15T12:13:00Z">
        <w:r w:rsidR="00155DAD">
          <w:rPr>
            <w:noProof/>
            <w:webHidden/>
          </w:rPr>
          <w:t>99</w:t>
        </w:r>
      </w:ins>
      <w:del w:id="804"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"_Toc465776530" </w:instrText>
      </w:r>
      <w:r>
        <w:fldChar w:fldCharType="separate"/>
      </w:r>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ins w:id="805" w:author="drmoore" w:date="2016-11-15T12:13:00Z">
        <w:r w:rsidR="00155DAD">
          <w:rPr>
            <w:noProof/>
            <w:webHidden/>
          </w:rPr>
          <w:t>100</w:t>
        </w:r>
      </w:ins>
      <w:del w:id="806"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"_Toc465776531" </w:instrText>
      </w:r>
      <w:r>
        <w:fldChar w:fldCharType="separate"/>
      </w:r>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ins w:id="807" w:author="drmoore" w:date="2016-11-15T12:13:00Z">
        <w:r w:rsidR="00155DAD">
          <w:rPr>
            <w:noProof/>
            <w:webHidden/>
          </w:rPr>
          <w:t>101</w:t>
        </w:r>
      </w:ins>
      <w:del w:id="808" w:author="drmoore" w:date="2016-11-11T18:26:00Z">
        <w:r w:rsidR="00055297" w:rsidDel="00777B79">
          <w:rPr>
            <w:noProof/>
            <w:webHidden/>
          </w:rPr>
          <w:delText>100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"_Toc465776532" </w:instrText>
      </w:r>
      <w:r>
        <w:fldChar w:fldCharType="separate"/>
      </w:r>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ins w:id="809" w:author="drmoore" w:date="2016-11-15T12:13:00Z">
        <w:r w:rsidR="00155DAD">
          <w:rPr>
            <w:noProof/>
            <w:webHidden/>
          </w:rPr>
          <w:t>101</w:t>
        </w:r>
      </w:ins>
      <w:del w:id="810" w:author="drmoore" w:date="2016-11-11T18:26:00Z">
        <w:r w:rsidR="00055297" w:rsidDel="00777B79">
          <w:rPr>
            <w:noProof/>
            <w:webHidden/>
          </w:rPr>
          <w:delText>100</w:delText>
        </w:r>
      </w:del>
      <w:r w:rsidR="00D0007A">
        <w:rPr>
          <w:noProof/>
          <w:webHidden/>
        </w:rPr>
        <w:fldChar w:fldCharType="end"/>
      </w:r>
      <w:r>
        <w:rPr>
          <w:noProof/>
        </w:rPr>
        <w:fldChar w:fldCharType="end"/>
      </w:r>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155DAD">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720" w:gutter="0"/>
          <w:pgNumType w:fmt="lowerRoman" w:start="2"/>
          <w:cols w:space="720"/>
          <w:docGrid w:linePitch="360"/>
        </w:sectPr>
      </w:pPr>
    </w:p>
    <w:p w:rsidR="00122223" w:rsidRDefault="002D29FB" w:rsidP="00784A75">
      <w:pPr>
        <w:pStyle w:val="Heading1"/>
        <w:numPr>
          <w:ilvl w:val="0"/>
          <w:numId w:val="30"/>
        </w:numPr>
        <w:pPrChange w:id="811" w:author="drmoore" w:date="2016-11-11T17:43:00Z">
          <w:pPr>
            <w:pStyle w:val="Heading1"/>
          </w:pPr>
        </w:pPrChange>
      </w:pPr>
      <w:bookmarkStart w:id="812" w:name="_Toc465297422"/>
      <w:bookmarkStart w:id="813" w:name="_Ref465821734"/>
      <w:bookmarkStart w:id="814" w:name="_Toc466975276"/>
      <w:r w:rsidRPr="009A4196">
        <w:lastRenderedPageBreak/>
        <w:t>Chapter 1</w:t>
      </w:r>
      <w:r w:rsidR="009A4196">
        <w:t>:</w:t>
      </w:r>
      <w:r w:rsidR="00122223" w:rsidRPr="009A4196">
        <w:t xml:space="preserve"> Introduction</w:t>
      </w:r>
      <w:bookmarkEnd w:id="812"/>
      <w:bookmarkEnd w:id="813"/>
      <w:bookmarkEnd w:id="814"/>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815" w:name="_Toc465297423"/>
      <w:bookmarkStart w:id="816" w:name="_Toc466975277"/>
      <w:r w:rsidRPr="00DE5E8F">
        <w:t>Voltage Dependent States</w:t>
      </w:r>
      <w:bookmarkEnd w:id="815"/>
      <w:bookmarkEnd w:id="816"/>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w:t>
      </w:r>
      <w:proofErr w:type="gramStart"/>
      <w:r>
        <w:t>is</w:t>
      </w:r>
      <w:proofErr w:type="gramEnd"/>
      <w:r>
        <w:t xml:space="preserve">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w:t>
      </w:r>
      <w:proofErr w:type="gramStart"/>
      <w:r>
        <w:t>is</w:t>
      </w:r>
      <w:proofErr w:type="gramEnd"/>
      <w:r>
        <w:t xml:space="preserve">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155DAD">
        <w:t xml:space="preserve">Figure </w:t>
      </w:r>
      <w:r w:rsidR="00155DAD">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155DAD">
        <w:t xml:space="preserve">Figure </w:t>
      </w:r>
      <w:r w:rsidR="00155DAD">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0F4ADD92" wp14:editId="4622F4F8">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263768">
      <w:pPr>
        <w:pStyle w:val="StyleCaptionCentered"/>
      </w:pPr>
      <w:bookmarkStart w:id="817" w:name="_Ref431670338"/>
      <w:bookmarkStart w:id="818" w:name="_Toc465776458"/>
      <w:r>
        <w:t xml:space="preserve">Figure </w:t>
      </w:r>
      <w:r w:rsidR="0004287A">
        <w:fldChar w:fldCharType="begin"/>
      </w:r>
      <w:r w:rsidR="0004287A">
        <w:instrText xml:space="preserve"> SEQ Figure \* ARABIC </w:instrText>
      </w:r>
      <w:r w:rsidR="0004287A">
        <w:fldChar w:fldCharType="separate"/>
      </w:r>
      <w:r w:rsidR="00155DAD">
        <w:rPr>
          <w:noProof/>
        </w:rPr>
        <w:t>1</w:t>
      </w:r>
      <w:r w:rsidR="0004287A">
        <w:rPr>
          <w:noProof/>
        </w:rPr>
        <w:fldChar w:fldCharType="end"/>
      </w:r>
      <w:bookmarkEnd w:id="817"/>
      <w:r>
        <w:t>: Aperture, Setup and Hold Times</w:t>
      </w:r>
      <w:bookmarkEnd w:id="818"/>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155DAD">
        <w:t xml:space="preserve">Figure </w:t>
      </w:r>
      <w:r w:rsidR="00155DAD">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w:t>
      </w:r>
      <w:r>
        <w:lastRenderedPageBreak/>
        <w:t>semiconductors. Also, increasing the source capability tends to increase leakage currents and noise while also eliminating the intrins</w:t>
      </w:r>
      <w:proofErr w:type="spellStart"/>
      <w:r>
        <w:t>ic</w:t>
      </w:r>
      <w:proofErr w:type="spellEnd"/>
      <w:r>
        <w:t xml:space="preserve">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155DAD">
        <w:t xml:space="preserve">Figure </w:t>
      </w:r>
      <w:r w:rsidR="00155DAD">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E61B5C">
      <w:pPr>
        <w:keepNext/>
        <w:jc w:val="center"/>
        <w:pPrChange w:id="819" w:author="drmoore" w:date="2016-11-14T08:54:00Z">
          <w:pPr>
            <w:keepNext/>
          </w:pPr>
        </w:pPrChange>
      </w:pPr>
      <w:r>
        <w:rPr>
          <w:noProof/>
        </w:rPr>
        <w:drawing>
          <wp:inline distT="0" distB="0" distL="0" distR="0" wp14:anchorId="3730575C" wp14:editId="54943E09">
            <wp:extent cx="5540829" cy="2705100"/>
            <wp:effectExtent l="0" t="0" r="317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263768">
      <w:pPr>
        <w:pStyle w:val="StyleCaptionCentered"/>
      </w:pPr>
      <w:bookmarkStart w:id="820" w:name="_Ref430989089"/>
      <w:bookmarkStart w:id="821" w:name="_Ref430989079"/>
      <w:bookmarkStart w:id="822" w:name="_Toc465776459"/>
      <w:r>
        <w:t xml:space="preserve">Figure </w:t>
      </w:r>
      <w:r w:rsidR="0004287A">
        <w:fldChar w:fldCharType="begin"/>
      </w:r>
      <w:r w:rsidR="0004287A">
        <w:instrText xml:space="preserve"> SEQ Figure \* ARABIC </w:instrText>
      </w:r>
      <w:r w:rsidR="0004287A">
        <w:fldChar w:fldCharType="separate"/>
      </w:r>
      <w:r w:rsidR="00155DAD">
        <w:rPr>
          <w:noProof/>
        </w:rPr>
        <w:t>2</w:t>
      </w:r>
      <w:r w:rsidR="0004287A">
        <w:rPr>
          <w:noProof/>
        </w:rPr>
        <w:fldChar w:fldCharType="end"/>
      </w:r>
      <w:bookmarkEnd w:id="820"/>
      <w:r>
        <w:t>: Effects of Slew Rate on Theoretical Maximum Communications Speed</w:t>
      </w:r>
      <w:bookmarkEnd w:id="821"/>
      <w:bookmarkEnd w:id="822"/>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823" w:name="_Toc465297424"/>
      <w:bookmarkStart w:id="824" w:name="_Toc466975278"/>
      <w:r>
        <w:lastRenderedPageBreak/>
        <w:t>Voltage Independent States</w:t>
      </w:r>
      <w:bookmarkEnd w:id="823"/>
      <w:bookmarkEnd w:id="824"/>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w:t>
      </w:r>
      <w:proofErr w:type="gramStart"/>
      <w:r>
        <w:t>memory</w:t>
      </w:r>
      <w:proofErr w:type="gramEnd"/>
      <w:r>
        <w:t xml:space="preserve">)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561CC266" wp14:editId="285AA8CF">
            <wp:extent cx="5486400" cy="2552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543045" cy="2579055"/>
                    </a:xfrm>
                    <a:prstGeom prst="rect">
                      <a:avLst/>
                    </a:prstGeom>
                  </pic:spPr>
                </pic:pic>
              </a:graphicData>
            </a:graphic>
          </wp:inline>
        </w:drawing>
      </w:r>
    </w:p>
    <w:p w:rsidR="00122223" w:rsidRDefault="00122223" w:rsidP="00263768">
      <w:pPr>
        <w:pStyle w:val="StyleCaptionCentered"/>
      </w:pPr>
      <w:bookmarkStart w:id="825" w:name="_Ref431643087"/>
      <w:bookmarkStart w:id="826" w:name="_Toc465776460"/>
      <w:r>
        <w:t xml:space="preserve">Figure </w:t>
      </w:r>
      <w:r w:rsidR="0004287A">
        <w:fldChar w:fldCharType="begin"/>
      </w:r>
      <w:r w:rsidR="0004287A">
        <w:instrText xml:space="preserve"> SEQ Figure \* ARABIC </w:instrText>
      </w:r>
      <w:r w:rsidR="0004287A">
        <w:fldChar w:fldCharType="separate"/>
      </w:r>
      <w:r w:rsidR="00155DAD">
        <w:rPr>
          <w:noProof/>
        </w:rPr>
        <w:t>3</w:t>
      </w:r>
      <w:r w:rsidR="0004287A">
        <w:rPr>
          <w:noProof/>
        </w:rPr>
        <w:fldChar w:fldCharType="end"/>
      </w:r>
      <w:bookmarkEnd w:id="825"/>
      <w:r>
        <w:t>: Voltage Dependent / Independent Device States</w:t>
      </w:r>
      <w:bookmarkEnd w:id="826"/>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155DAD">
        <w:t xml:space="preserve">Figure </w:t>
      </w:r>
      <w:r w:rsidR="00155DAD">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155DAD">
        <w:t xml:space="preserve">Figure </w:t>
      </w:r>
      <w:r w:rsidR="00155DAD">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155DAD">
        <w:t xml:space="preserve">Figure </w:t>
      </w:r>
      <w:r w:rsidR="00155DAD">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390ADA4D" wp14:editId="706592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263768">
      <w:pPr>
        <w:pStyle w:val="StyleCaptionCentered"/>
      </w:pPr>
      <w:bookmarkStart w:id="827" w:name="_Ref431643167"/>
      <w:bookmarkStart w:id="828" w:name="_Toc465776461"/>
      <w:r>
        <w:t xml:space="preserve">Figure </w:t>
      </w:r>
      <w:r w:rsidR="0004287A">
        <w:fldChar w:fldCharType="begin"/>
      </w:r>
      <w:r w:rsidR="0004287A">
        <w:instrText xml:space="preserve"> SEQ Figure \* ARABIC </w:instrText>
      </w:r>
      <w:r w:rsidR="0004287A">
        <w:fldChar w:fldCharType="separate"/>
      </w:r>
      <w:r w:rsidR="00155DAD">
        <w:rPr>
          <w:noProof/>
        </w:rPr>
        <w:t>4</w:t>
      </w:r>
      <w:r w:rsidR="0004287A">
        <w:rPr>
          <w:noProof/>
        </w:rPr>
        <w:fldChar w:fldCharType="end"/>
      </w:r>
      <w:bookmarkEnd w:id="827"/>
      <w:r>
        <w:t>: Impact of Voltage on Energy and Delay</w:t>
      </w:r>
      <w:bookmarkEnd w:id="828"/>
    </w:p>
    <w:p w:rsidR="00122223" w:rsidRPr="00D86DEF" w:rsidRDefault="00122223" w:rsidP="0078529A">
      <w:pPr>
        <w:pStyle w:val="Heading2"/>
      </w:pPr>
      <w:bookmarkStart w:id="829" w:name="_Toc465297425"/>
      <w:bookmarkStart w:id="830" w:name="_Toc466975279"/>
      <w:r>
        <w:t>Intra-Operation Dynamic Voltage Scaling</w:t>
      </w:r>
      <w:bookmarkEnd w:id="829"/>
      <w:bookmarkEnd w:id="830"/>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155DAD">
        <w:t xml:space="preserve">Figure </w:t>
      </w:r>
      <w:r w:rsidR="00155DAD">
        <w:rPr>
          <w:noProof/>
        </w:rPr>
        <w:t>3</w:t>
      </w:r>
      <w:r>
        <w:fldChar w:fldCharType="end"/>
      </w:r>
      <w:r>
        <w:t xml:space="preserve"> into the same operation shown in </w:t>
      </w:r>
      <w:r>
        <w:fldChar w:fldCharType="begin"/>
      </w:r>
      <w:r>
        <w:instrText xml:space="preserve"> REF _Ref432355348 \h </w:instrText>
      </w:r>
      <w:r>
        <w:fldChar w:fldCharType="separate"/>
      </w:r>
      <w:r w:rsidR="00155DAD">
        <w:t xml:space="preserve">Figure </w:t>
      </w:r>
      <w:r w:rsidR="00155DAD">
        <w:rPr>
          <w:noProof/>
        </w:rPr>
        <w:t>5</w:t>
      </w:r>
      <w:r>
        <w:fldChar w:fldCharType="end"/>
      </w:r>
      <w:r>
        <w:t>.</w:t>
      </w:r>
    </w:p>
    <w:p w:rsidR="00122223" w:rsidRDefault="00122223" w:rsidP="00E61B5C">
      <w:pPr>
        <w:keepNext/>
        <w:jc w:val="center"/>
        <w:pPrChange w:id="831" w:author="drmoore" w:date="2016-11-14T08:54:00Z">
          <w:pPr>
            <w:keepNext/>
          </w:pPr>
        </w:pPrChange>
      </w:pPr>
      <w:r>
        <w:rPr>
          <w:noProof/>
        </w:rPr>
        <w:lastRenderedPageBreak/>
        <w:drawing>
          <wp:inline distT="0" distB="0" distL="0" distR="0" wp14:anchorId="03AA0451" wp14:editId="2C744C67">
            <wp:extent cx="5595257" cy="265954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1256" cy="2676651"/>
                    </a:xfrm>
                    <a:prstGeom prst="rect">
                      <a:avLst/>
                    </a:prstGeom>
                  </pic:spPr>
                </pic:pic>
              </a:graphicData>
            </a:graphic>
          </wp:inline>
        </w:drawing>
      </w:r>
    </w:p>
    <w:p w:rsidR="00122223" w:rsidRDefault="00122223" w:rsidP="00263768">
      <w:pPr>
        <w:pStyle w:val="StyleCaptionCentered"/>
      </w:pPr>
      <w:bookmarkStart w:id="832" w:name="_Ref432355348"/>
      <w:bookmarkStart w:id="833" w:name="_Toc465776462"/>
      <w:r>
        <w:t xml:space="preserve">Figure </w:t>
      </w:r>
      <w:r w:rsidR="0004287A">
        <w:fldChar w:fldCharType="begin"/>
      </w:r>
      <w:r w:rsidR="0004287A">
        <w:instrText xml:space="preserve"> SEQ Figure \* ARABIC </w:instrText>
      </w:r>
      <w:r w:rsidR="0004287A">
        <w:fldChar w:fldCharType="separate"/>
      </w:r>
      <w:r w:rsidR="00155DAD">
        <w:rPr>
          <w:noProof/>
        </w:rPr>
        <w:t>5</w:t>
      </w:r>
      <w:r w:rsidR="0004287A">
        <w:rPr>
          <w:noProof/>
        </w:rPr>
        <w:fldChar w:fldCharType="end"/>
      </w:r>
      <w:bookmarkEnd w:id="832"/>
      <w:r>
        <w:t>: IODVS Peripheral Device Operation</w:t>
      </w:r>
      <w:bookmarkEnd w:id="833"/>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834" w:name="_Ref465823972"/>
      <w:r>
        <w:t>Intra-Operation Dynamic Voltage Scaling (IODVS)</w:t>
      </w:r>
      <w:bookmarkEnd w:id="834"/>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835" w:name="_Ref465653417"/>
      <w:r>
        <w:t xml:space="preserve">Peripheral </w:t>
      </w:r>
      <w:r w:rsidR="00122223">
        <w:t xml:space="preserve">Activity Completion </w:t>
      </w:r>
      <w:r>
        <w:t xml:space="preserve">Estimation and </w:t>
      </w:r>
      <w:r w:rsidR="00122223">
        <w:t>Recognition (</w:t>
      </w:r>
      <w:r>
        <w:t>PACER</w:t>
      </w:r>
      <w:r w:rsidR="00122223">
        <w:t>)</w:t>
      </w:r>
      <w:bookmarkEnd w:id="835"/>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836" w:name="_Ref465823872"/>
      <w:r>
        <w:t xml:space="preserve">Conclusions and </w:t>
      </w:r>
      <w:r w:rsidR="00F11118">
        <w:t>Future Work</w:t>
      </w:r>
      <w:bookmarkEnd w:id="836"/>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 xml:space="preserve">A peripheral voltage supervisor addition to the </w:t>
      </w:r>
      <w:proofErr w:type="spellStart"/>
      <w:r>
        <w:t>uC</w:t>
      </w:r>
      <w:proofErr w:type="spellEnd"/>
      <w:r>
        <w:t>/OS-III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837" w:name="_Toc465297426"/>
      <w:bookmarkStart w:id="838" w:name="_Toc466975280"/>
      <w:r w:rsidRPr="009A4196">
        <w:lastRenderedPageBreak/>
        <w:t>Chapter 2</w:t>
      </w:r>
      <w:r w:rsidR="00683833">
        <w:t xml:space="preserve">: </w:t>
      </w:r>
      <w:bookmarkEnd w:id="837"/>
      <w:r w:rsidR="000A1EA3">
        <w:t>Background</w:t>
      </w:r>
      <w:bookmarkEnd w:id="838"/>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839" w:name="_Toc465297427"/>
      <w:bookmarkStart w:id="840" w:name="_Toc466975281"/>
      <w:r w:rsidRPr="00A860C6">
        <w:t>Power Supplies</w:t>
      </w:r>
      <w:bookmarkEnd w:id="839"/>
      <w:bookmarkEnd w:id="840"/>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841" w:name="_Toc466975282"/>
      <w:r>
        <w:t>Linear / Low-Dropout Regulator (LDO)</w:t>
      </w:r>
      <w:bookmarkEnd w:id="841"/>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155DAD">
        <w:t xml:space="preserve">Figure </w:t>
      </w:r>
      <w:r w:rsidR="00155DAD">
        <w:rPr>
          <w:noProof/>
        </w:rPr>
        <w:t>6</w:t>
      </w:r>
      <w:r>
        <w:fldChar w:fldCharType="end"/>
      </w:r>
      <w:r>
        <w:t xml:space="preserve">. The circuit requires that the input voltage be maintained at some level higher than the output voltage. This margin is known as the dropout voltage or </w:t>
      </w:r>
      <w:proofErr w:type="spellStart"/>
      <w:r>
        <w:t>V</w:t>
      </w:r>
      <w:r w:rsidRPr="002C08F7">
        <w:rPr>
          <w:vertAlign w:val="subscript"/>
        </w:rPr>
        <w:t>dropout</w:t>
      </w:r>
      <w:proofErr w:type="spellEnd"/>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04A3CF02" wp14:editId="1B492D1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263768">
      <w:pPr>
        <w:pStyle w:val="StyleCaptionCentered"/>
      </w:pPr>
      <w:bookmarkStart w:id="842" w:name="_Ref417737488"/>
      <w:bookmarkStart w:id="843" w:name="_Ref465660297"/>
      <w:bookmarkStart w:id="844" w:name="_Toc465776463"/>
      <w:r>
        <w:t xml:space="preserve">Figure </w:t>
      </w:r>
      <w:r w:rsidR="0004287A">
        <w:fldChar w:fldCharType="begin"/>
      </w:r>
      <w:r w:rsidR="0004287A">
        <w:instrText xml:space="preserve"> SEQ Figure \* ARABIC </w:instrText>
      </w:r>
      <w:r w:rsidR="0004287A">
        <w:fldChar w:fldCharType="separate"/>
      </w:r>
      <w:r w:rsidR="00155DAD">
        <w:rPr>
          <w:noProof/>
        </w:rPr>
        <w:t>6</w:t>
      </w:r>
      <w:r w:rsidR="0004287A">
        <w:rPr>
          <w:noProof/>
        </w:rPr>
        <w:fldChar w:fldCharType="end"/>
      </w:r>
      <w:bookmarkEnd w:id="842"/>
      <w:r>
        <w:t>: A Linear Regulator / LDO Circuit</w:t>
      </w:r>
      <w:bookmarkEnd w:id="843"/>
      <w:bookmarkEnd w:id="844"/>
    </w:p>
    <w:p w:rsidR="00122223" w:rsidRDefault="00122223" w:rsidP="00122223">
      <w:pPr>
        <w:ind w:firstLine="720"/>
      </w:pPr>
      <w:r>
        <w:t>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w:t>
      </w:r>
      <w:proofErr w:type="gramStart"/>
      <w:r>
        <w:t xml:space="preserve">: </w:t>
      </w:r>
      <w:proofErr w:type="gramEnd"/>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w:t>
      </w:r>
      <w:proofErr w:type="gramStart"/>
      <w:r>
        <w:t xml:space="preserve">to </w:t>
      </w:r>
      <w:proofErr w:type="gramEnd"/>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Thus the regulator is unsuitable for tra</w:t>
      </w:r>
      <w:proofErr w:type="spellStart"/>
      <w:r>
        <w:t>nslating</w:t>
      </w:r>
      <w:proofErr w:type="spellEnd"/>
      <w:r>
        <w:t xml:space="preserve">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845" w:name="_Toc466975283"/>
      <w:r>
        <w:t>Charge Pump</w:t>
      </w:r>
      <w:bookmarkEnd w:id="845"/>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155DAD">
        <w:t xml:space="preserve">Figure </w:t>
      </w:r>
      <w:r w:rsidR="00155DAD">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61526E2A" wp14:editId="325939A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24062AFE" wp14:editId="1BAC0BE5">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263768">
      <w:pPr>
        <w:pStyle w:val="StyleCaptionCentered"/>
      </w:pPr>
      <w:bookmarkStart w:id="846" w:name="_Ref418626546"/>
      <w:bookmarkStart w:id="847" w:name="_Ref418626500"/>
      <w:bookmarkStart w:id="848" w:name="_Toc465776464"/>
      <w:r>
        <w:t xml:space="preserve">Figure </w:t>
      </w:r>
      <w:r w:rsidR="0004287A">
        <w:fldChar w:fldCharType="begin"/>
      </w:r>
      <w:r w:rsidR="0004287A">
        <w:instrText xml:space="preserve"> SEQ Figure \* ARABIC </w:instrText>
      </w:r>
      <w:r w:rsidR="0004287A">
        <w:fldChar w:fldCharType="separate"/>
      </w:r>
      <w:r w:rsidR="00155DAD">
        <w:rPr>
          <w:noProof/>
        </w:rPr>
        <w:t>7</w:t>
      </w:r>
      <w:r w:rsidR="0004287A">
        <w:rPr>
          <w:noProof/>
        </w:rPr>
        <w:fldChar w:fldCharType="end"/>
      </w:r>
      <w:bookmarkEnd w:id="846"/>
      <w:r>
        <w:t>: A Typical Charge Pump Circuit</w:t>
      </w:r>
      <w:bookmarkEnd w:id="847"/>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848"/>
      <w:r>
        <w:tab/>
      </w:r>
    </w:p>
    <w:p w:rsidR="00543121" w:rsidRPr="00543121" w:rsidRDefault="00543121" w:rsidP="0078529A">
      <w:pPr>
        <w:pStyle w:val="Heading3"/>
        <w:numPr>
          <w:ilvl w:val="2"/>
          <w:numId w:val="28"/>
        </w:numPr>
      </w:pPr>
      <w:bookmarkStart w:id="849" w:name="_Toc466975284"/>
      <w:r>
        <w:t>Switched Mode Power Supply (SMPS)</w:t>
      </w:r>
      <w:bookmarkEnd w:id="849"/>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155DAD">
        <w:t xml:space="preserve">Figure </w:t>
      </w:r>
      <w:r w:rsidR="00155DAD">
        <w:rPr>
          <w:noProof/>
        </w:rPr>
        <w:t>8</w:t>
      </w:r>
      <w:r>
        <w:fldChar w:fldCharType="end"/>
      </w:r>
      <w:r>
        <w:t>:</w:t>
      </w:r>
    </w:p>
    <w:p w:rsidR="00122223" w:rsidRDefault="00122223" w:rsidP="00122223">
      <w:pPr>
        <w:keepNext/>
        <w:jc w:val="center"/>
      </w:pPr>
      <w:r>
        <w:rPr>
          <w:noProof/>
        </w:rPr>
        <w:drawing>
          <wp:inline distT="0" distB="0" distL="0" distR="0" wp14:anchorId="32511DD1" wp14:editId="6CF1BBA8">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263768">
      <w:pPr>
        <w:pStyle w:val="StyleCaptionCentered"/>
      </w:pPr>
      <w:bookmarkStart w:id="850" w:name="_Ref417733872"/>
      <w:bookmarkStart w:id="851" w:name="_Toc465776465"/>
      <w:r>
        <w:t xml:space="preserve">Figure </w:t>
      </w:r>
      <w:r w:rsidR="0004287A">
        <w:fldChar w:fldCharType="begin"/>
      </w:r>
      <w:r w:rsidR="0004287A">
        <w:instrText xml:space="preserve"> SEQ Figure \* ARABIC </w:instrText>
      </w:r>
      <w:r w:rsidR="0004287A">
        <w:fldChar w:fldCharType="separate"/>
      </w:r>
      <w:r w:rsidR="00155DAD">
        <w:rPr>
          <w:noProof/>
        </w:rPr>
        <w:t>8</w:t>
      </w:r>
      <w:r w:rsidR="0004287A">
        <w:rPr>
          <w:noProof/>
        </w:rPr>
        <w:fldChar w:fldCharType="end"/>
      </w:r>
      <w:bookmarkEnd w:id="850"/>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851"/>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852" w:name="_Toc465297431"/>
      <w:bookmarkStart w:id="853" w:name="_Toc466975285"/>
      <w:r>
        <w:t>Energy Management Techniques</w:t>
      </w:r>
      <w:bookmarkEnd w:id="852"/>
      <w:bookmarkEnd w:id="853"/>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w:t>
      </w:r>
      <w:proofErr w:type="spellStart"/>
      <w:r>
        <w:t>SoC</w:t>
      </w:r>
      <w:proofErr w:type="spellEnd"/>
      <w:r>
        <w:t xml:space="preserve">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854" w:name="_Toc465297432"/>
      <w:bookmarkStart w:id="855" w:name="_Toc466975286"/>
      <w:r>
        <w:lastRenderedPageBreak/>
        <w:t>Dynamic Power Management</w:t>
      </w:r>
      <w:bookmarkEnd w:id="854"/>
      <w:bookmarkEnd w:id="855"/>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856" w:name="_Toc465297433"/>
      <w:bookmarkStart w:id="857" w:name="_Toc466975287"/>
      <w:r>
        <w:t>Dynamic Voltage (and Frequency) Scaling</w:t>
      </w:r>
      <w:bookmarkEnd w:id="856"/>
      <w:bookmarkEnd w:id="857"/>
    </w:p>
    <w:p w:rsidR="00122223" w:rsidRDefault="00122223" w:rsidP="00122223">
      <w:r>
        <w:tab/>
        <w:t xml:space="preserve">Microcontrollers use power at the </w:t>
      </w:r>
      <w:proofErr w:type="gramStart"/>
      <w:r>
        <w:t xml:space="preserve">rate </w:t>
      </w:r>
      <w:proofErr w:type="gramEnd"/>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w:t>
      </w:r>
      <w:proofErr w:type="spellStart"/>
      <w:r>
        <w:t>uency</w:t>
      </w:r>
      <w:proofErr w:type="spellEnd"/>
      <w:r>
        <w:t xml:space="preserve"> of the circuit and </w:t>
      </w:r>
      <m:oMath>
        <m:r>
          <w:rPr>
            <w:rFonts w:ascii="Cambria Math" w:hAnsi="Cambria Math"/>
          </w:rPr>
          <m:t>C</m:t>
        </m:r>
      </m:oMath>
      <w:r>
        <w:t xml:space="preserve"> is the MOSFET gate capacitance of active circuits. The switching voltage V</w:t>
      </w:r>
      <w:proofErr w:type="spellStart"/>
      <w:r w:rsidRPr="00FE05A3">
        <w:rPr>
          <w:vertAlign w:val="subscript"/>
        </w:rPr>
        <w:t>dd</w:t>
      </w:r>
      <w:proofErr w:type="spellEnd"/>
      <w:r>
        <w:t xml:space="preserve"> is ripe for optimization because power consumption is proportional to the square.</w:t>
      </w:r>
    </w:p>
    <w:p w:rsidR="00122223" w:rsidRDefault="00122223" w:rsidP="00122223">
      <w:r>
        <w:tab/>
        <w:t xml:space="preserve">In addition to the substantial power savings afforded by decreasing </w:t>
      </w:r>
      <w:proofErr w:type="spellStart"/>
      <w:r>
        <w:t>V</w:t>
      </w:r>
      <w:r w:rsidRPr="00FE05A3">
        <w:rPr>
          <w:vertAlign w:val="subscript"/>
        </w:rPr>
        <w:t>dd</w:t>
      </w:r>
      <w:proofErr w:type="spellEnd"/>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858" w:name="_Toc465297434"/>
      <w:bookmarkStart w:id="859" w:name="_Toc466975288"/>
      <w:r>
        <w:rPr>
          <w:rFonts w:eastAsiaTheme="minorEastAsia"/>
        </w:rPr>
        <w:t>Wireless Sensor Networks</w:t>
      </w:r>
      <w:bookmarkEnd w:id="858"/>
      <w:bookmarkEnd w:id="859"/>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860" w:name="_Toc465297435"/>
      <w:bookmarkStart w:id="861" w:name="_Toc466975289"/>
      <w:r>
        <w:t>Component Aware Dynamic Voltage Scaling</w:t>
      </w:r>
      <w:bookmarkEnd w:id="860"/>
      <w:bookmarkEnd w:id="861"/>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862" w:name="_Toc465297436"/>
      <w:bookmarkStart w:id="863" w:name="_Toc466975290"/>
      <w:r>
        <w:rPr>
          <w:rFonts w:eastAsiaTheme="minorEastAsia"/>
        </w:rPr>
        <w:lastRenderedPageBreak/>
        <w:t>Embedded Peripherals</w:t>
      </w:r>
      <w:bookmarkEnd w:id="862"/>
      <w:bookmarkEnd w:id="863"/>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864" w:name="_Ref465503351"/>
      <w:bookmarkStart w:id="865" w:name="_Ref465505525"/>
      <w:bookmarkStart w:id="866" w:name="_Ref465507989"/>
      <w:bookmarkStart w:id="867" w:name="_Ref464340499"/>
      <w:bookmarkStart w:id="868" w:name="_Toc465297437"/>
      <w:bookmarkStart w:id="869" w:name="_Toc466975291"/>
      <w:r w:rsidRPr="003C562A">
        <w:lastRenderedPageBreak/>
        <w:t xml:space="preserve">Chapter 3: </w:t>
      </w:r>
      <w:r w:rsidR="000A1EA3" w:rsidRPr="003C562A">
        <w:t>IODVS</w:t>
      </w:r>
      <w:bookmarkEnd w:id="864"/>
      <w:bookmarkEnd w:id="865"/>
      <w:bookmarkEnd w:id="866"/>
      <w:bookmarkEnd w:id="869"/>
    </w:p>
    <w:p w:rsidR="00122223" w:rsidRPr="005B2C10" w:rsidRDefault="00122223" w:rsidP="000A1EA3">
      <w:pPr>
        <w:spacing w:before="480" w:after="480"/>
        <w:rPr>
          <w:sz w:val="36"/>
          <w:szCs w:val="36"/>
        </w:rPr>
      </w:pPr>
      <w:r w:rsidRPr="005B2C10">
        <w:rPr>
          <w:sz w:val="36"/>
          <w:szCs w:val="36"/>
        </w:rPr>
        <w:t>Intra-Operation Dynamic Voltage Scaling</w:t>
      </w:r>
      <w:bookmarkEnd w:id="867"/>
      <w:bookmarkEnd w:id="868"/>
      <w:ins w:id="870" w:author="drmoore" w:date="2016-11-11T18:11:00Z">
        <w:r w:rsidR="00263768">
          <w:rPr>
            <w:sz w:val="36"/>
            <w:szCs w:val="36"/>
          </w:rPr>
          <w:t xml:space="preserve"> </w:t>
        </w:r>
      </w:ins>
      <w:customXmlInsRangeStart w:id="871" w:author="drmoore" w:date="2016-11-11T18:11:00Z"/>
      <w:sdt>
        <w:sdtPr>
          <w:rPr>
            <w:sz w:val="36"/>
            <w:szCs w:val="36"/>
          </w:rPr>
          <w:id w:val="759870087"/>
          <w:citation/>
        </w:sdtPr>
        <w:sdtContent>
          <w:customXmlInsRangeEnd w:id="871"/>
          <w:ins w:id="872" w:author="drmoore" w:date="2016-11-11T18:11:00Z">
            <w:r w:rsidR="00263768" w:rsidRPr="00263768">
              <w:rPr>
                <w:szCs w:val="36"/>
                <w:rPrChange w:id="873" w:author="drmoore" w:date="2016-11-11T18:12:00Z">
                  <w:rPr>
                    <w:sz w:val="36"/>
                    <w:szCs w:val="36"/>
                  </w:rPr>
                </w:rPrChange>
              </w:rPr>
              <w:fldChar w:fldCharType="begin"/>
            </w:r>
            <w:r w:rsidR="00263768" w:rsidRPr="00263768">
              <w:rPr>
                <w:szCs w:val="36"/>
                <w:rPrChange w:id="874" w:author="drmoore" w:date="2016-11-11T18:12:00Z">
                  <w:rPr>
                    <w:sz w:val="36"/>
                    <w:szCs w:val="36"/>
                  </w:rPr>
                </w:rPrChange>
              </w:rPr>
              <w:instrText xml:space="preserve"> CITATION Moo15 \l 1033 </w:instrText>
            </w:r>
          </w:ins>
          <w:r w:rsidR="00263768" w:rsidRPr="00263768">
            <w:rPr>
              <w:szCs w:val="36"/>
              <w:rPrChange w:id="875" w:author="drmoore" w:date="2016-11-11T18:12:00Z">
                <w:rPr>
                  <w:sz w:val="36"/>
                  <w:szCs w:val="36"/>
                </w:rPr>
              </w:rPrChange>
            </w:rPr>
            <w:fldChar w:fldCharType="separate"/>
          </w:r>
          <w:ins w:id="876" w:author="drmoore" w:date="2016-11-11T18:11:00Z">
            <w:r w:rsidR="00263768" w:rsidRPr="00263768">
              <w:rPr>
                <w:noProof/>
                <w:szCs w:val="36"/>
                <w:rPrChange w:id="877" w:author="drmoore" w:date="2016-11-11T18:12:00Z">
                  <w:rPr/>
                </w:rPrChange>
              </w:rPr>
              <w:t>[21]</w:t>
            </w:r>
            <w:r w:rsidR="00263768" w:rsidRPr="00263768">
              <w:rPr>
                <w:szCs w:val="36"/>
                <w:rPrChange w:id="878" w:author="drmoore" w:date="2016-11-11T18:12:00Z">
                  <w:rPr>
                    <w:sz w:val="36"/>
                    <w:szCs w:val="36"/>
                  </w:rPr>
                </w:rPrChange>
              </w:rPr>
              <w:fldChar w:fldCharType="end"/>
            </w:r>
          </w:ins>
          <w:customXmlInsRangeStart w:id="879" w:author="drmoore" w:date="2016-11-11T18:11:00Z"/>
        </w:sdtContent>
      </w:sdt>
      <w:customXmlInsRangeEnd w:id="879"/>
    </w:p>
    <w:p w:rsidR="00122223" w:rsidRDefault="00122223" w:rsidP="0078529A">
      <w:pPr>
        <w:pStyle w:val="Heading2"/>
        <w:numPr>
          <w:ilvl w:val="1"/>
          <w:numId w:val="28"/>
        </w:numPr>
      </w:pPr>
      <w:bookmarkStart w:id="880" w:name="_Toc465297438"/>
      <w:bookmarkStart w:id="881" w:name="_Toc466975292"/>
      <w:r>
        <w:t>Introduction</w:t>
      </w:r>
      <w:bookmarkEnd w:id="880"/>
      <w:bookmarkEnd w:id="881"/>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155DAD">
        <w:t xml:space="preserve">Figure </w:t>
      </w:r>
      <w:r w:rsidR="00155DAD">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10B908FB" wp14:editId="259A3C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263768">
      <w:pPr>
        <w:pStyle w:val="StyleCaptionCentered"/>
      </w:pPr>
      <w:bookmarkStart w:id="882" w:name="_Ref431053618"/>
      <w:bookmarkStart w:id="883" w:name="_Toc465776466"/>
      <w:r>
        <w:t xml:space="preserve">Figure </w:t>
      </w:r>
      <w:r w:rsidR="0004287A">
        <w:fldChar w:fldCharType="begin"/>
      </w:r>
      <w:r w:rsidR="0004287A">
        <w:instrText xml:space="preserve"> SEQ Figure \* ARABIC </w:instrText>
      </w:r>
      <w:r w:rsidR="0004287A">
        <w:fldChar w:fldCharType="separate"/>
      </w:r>
      <w:r w:rsidR="00155DAD">
        <w:rPr>
          <w:noProof/>
        </w:rPr>
        <w:t>9</w:t>
      </w:r>
      <w:r w:rsidR="0004287A">
        <w:rPr>
          <w:noProof/>
        </w:rPr>
        <w:fldChar w:fldCharType="end"/>
      </w:r>
      <w:bookmarkEnd w:id="882"/>
      <w:r>
        <w:t xml:space="preserve">: </w:t>
      </w:r>
      <w:r w:rsidRPr="005318C5">
        <w:t>An IODVS Enabled System</w:t>
      </w:r>
      <w:bookmarkEnd w:id="883"/>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155DAD">
        <w:t xml:space="preserve">Figure </w:t>
      </w:r>
      <w:r w:rsidR="00155DAD">
        <w:rPr>
          <w:noProof/>
        </w:rPr>
        <w:t>10</w:t>
      </w:r>
      <w:r>
        <w:fldChar w:fldCharType="end"/>
      </w:r>
      <w:r>
        <w:t xml:space="preserve">. Maximum communication speed scales with slew rate and therefore scales with voltage. It follows that communication between the MCU and </w:t>
      </w:r>
      <w:r>
        <w:lastRenderedPageBreak/>
        <w:t>peripheral domains should occur at coordinated voltages, thereby maximizing data transfer, 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291D75D3" wp14:editId="6A3DF871">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263768">
      <w:pPr>
        <w:pStyle w:val="StyleCaptionCentered"/>
      </w:pPr>
      <w:bookmarkStart w:id="884" w:name="_Ref431053684"/>
      <w:bookmarkStart w:id="885" w:name="_Toc465776467"/>
      <w:r>
        <w:t xml:space="preserve">Figure </w:t>
      </w:r>
      <w:r w:rsidR="0004287A">
        <w:fldChar w:fldCharType="begin"/>
      </w:r>
      <w:r w:rsidR="0004287A">
        <w:instrText xml:space="preserve"> SEQ Figure \* ARABIC </w:instrText>
      </w:r>
      <w:r w:rsidR="0004287A">
        <w:fldChar w:fldCharType="separate"/>
      </w:r>
      <w:r w:rsidR="00155DAD">
        <w:rPr>
          <w:noProof/>
        </w:rPr>
        <w:t>10</w:t>
      </w:r>
      <w:r w:rsidR="0004287A">
        <w:rPr>
          <w:noProof/>
        </w:rPr>
        <w:fldChar w:fldCharType="end"/>
      </w:r>
      <w:bookmarkEnd w:id="884"/>
      <w:r>
        <w:t xml:space="preserve">: </w:t>
      </w:r>
      <w:r w:rsidRPr="00B833AE">
        <w:t>A SPI EEPROM Write / Verify Cycle</w:t>
      </w:r>
      <w:r>
        <w:t xml:space="preserve"> (Not to Scale)</w:t>
      </w:r>
      <w:bookmarkEnd w:id="885"/>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155DAD">
        <w:t xml:space="preserve">Figure </w:t>
      </w:r>
      <w:r w:rsidR="00155DAD">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E61B5C">
      <w:pPr>
        <w:keepNext/>
        <w:jc w:val="center"/>
        <w:pPrChange w:id="886" w:author="drmoore" w:date="2016-11-14T08:55:00Z">
          <w:pPr>
            <w:keepNext/>
            <w:ind w:firstLine="720"/>
            <w:jc w:val="center"/>
          </w:pPr>
        </w:pPrChange>
      </w:pPr>
      <w:r>
        <w:rPr>
          <w:noProof/>
        </w:rPr>
        <w:drawing>
          <wp:inline distT="0" distB="0" distL="0" distR="0" wp14:anchorId="6670EA41" wp14:editId="14D7AC56">
            <wp:extent cx="5443969" cy="2051957"/>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055" cy="2142074"/>
                    </a:xfrm>
                    <a:prstGeom prst="rect">
                      <a:avLst/>
                    </a:prstGeom>
                  </pic:spPr>
                </pic:pic>
              </a:graphicData>
            </a:graphic>
          </wp:inline>
        </w:drawing>
      </w:r>
    </w:p>
    <w:p w:rsidR="00122223" w:rsidRDefault="00122223" w:rsidP="00263768">
      <w:pPr>
        <w:pStyle w:val="StyleCaptionCentered"/>
        <w:rPr>
          <w:noProof/>
        </w:rPr>
      </w:pPr>
      <w:bookmarkStart w:id="887" w:name="_Ref435123376"/>
      <w:bookmarkStart w:id="888" w:name="_Toc465776468"/>
      <w:r>
        <w:t xml:space="preserve">Figure </w:t>
      </w:r>
      <w:r w:rsidR="0004287A">
        <w:fldChar w:fldCharType="begin"/>
      </w:r>
      <w:r w:rsidR="0004287A">
        <w:instrText xml:space="preserve"> SEQ Figure \* ARABIC </w:instrText>
      </w:r>
      <w:r w:rsidR="0004287A">
        <w:fldChar w:fldCharType="separate"/>
      </w:r>
      <w:r w:rsidR="00155DAD">
        <w:rPr>
          <w:noProof/>
        </w:rPr>
        <w:t>11</w:t>
      </w:r>
      <w:r w:rsidR="0004287A">
        <w:rPr>
          <w:noProof/>
        </w:rPr>
        <w:fldChar w:fldCharType="end"/>
      </w:r>
      <w:bookmarkEnd w:id="887"/>
      <w:r>
        <w:t>: EEPROM Write Operation State Diagram and Corresponding Voltage</w:t>
      </w:r>
      <w:r>
        <w:rPr>
          <w:noProof/>
        </w:rPr>
        <w:t xml:space="preserve"> /Time Relation</w:t>
      </w:r>
      <w:bookmarkEnd w:id="888"/>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155DAD">
        <w:t xml:space="preserve">Figure </w:t>
      </w:r>
      <w:r w:rsidR="00155DAD">
        <w:rPr>
          <w:noProof/>
        </w:rPr>
        <w:t>11</w:t>
      </w:r>
      <w:r>
        <w:fldChar w:fldCharType="end"/>
      </w:r>
      <w:r>
        <w:t xml:space="preserve"> shows the example state transition table for write operation to EEPROM. </w:t>
      </w:r>
      <w:proofErr w:type="spellStart"/>
      <w:r>
        <w:t>Vmin</w:t>
      </w:r>
      <w:proofErr w:type="spellEnd"/>
      <w:r>
        <w:t xml:space="preserve"> is specified by the datasheet as the voltage at which the device will cease to operate predictably. Vmax is voltage capable of providing maximum performance throughout the </w:t>
      </w:r>
      <w:r>
        <w:lastRenderedPageBreak/>
        <w:t>state. It is bounded by the lower of either where the device ceases to increase in performance or by the voltage at which the MCU is unable to communicate with the peripheral.</w:t>
      </w:r>
    </w:p>
    <w:p w:rsidR="00122223" w:rsidRDefault="00122223" w:rsidP="00122223">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155DAD">
        <w:t xml:space="preserve">Figure </w:t>
      </w:r>
      <w:r w:rsidR="00155DAD">
        <w:rPr>
          <w:noProof/>
        </w:rPr>
        <w:t>11</w:t>
      </w:r>
      <w:r>
        <w:fldChar w:fldCharType="end"/>
      </w:r>
      <w:r>
        <w:t xml:space="preserve"> with the </w:t>
      </w:r>
      <w:proofErr w:type="spellStart"/>
      <w:r>
        <w:t>Vmin</w:t>
      </w:r>
      <w:proofErr w:type="spellEnd"/>
      <w:r>
        <w:t xml:space="preserve"> and Vmax determined by the datasheet and MCU (summarized under MCP25AA512 in </w:t>
      </w:r>
      <w:r>
        <w:fldChar w:fldCharType="begin"/>
      </w:r>
      <w:r>
        <w:instrText xml:space="preserve"> REF _Ref431053793 \h </w:instrText>
      </w:r>
      <w:r>
        <w:fldChar w:fldCharType="separate"/>
      </w:r>
      <w:r w:rsidR="00155DAD">
        <w:t xml:space="preserve">Table </w:t>
      </w:r>
      <w:r w:rsidR="00155DAD">
        <w:rPr>
          <w:noProof/>
        </w:rPr>
        <w:t>3</w:t>
      </w:r>
      <w:r>
        <w:fldChar w:fldCharType="end"/>
      </w:r>
      <w:r>
        <w:t xml:space="preserve">) the PPP for the device is formed in </w:t>
      </w:r>
      <w:r>
        <w:fldChar w:fldCharType="begin"/>
      </w:r>
      <w:r>
        <w:instrText xml:space="preserve"> REF _Ref435124945 \h </w:instrText>
      </w:r>
      <w:r>
        <w:fldChar w:fldCharType="separate"/>
      </w:r>
      <w:r w:rsidR="00155DAD">
        <w:t xml:space="preserve">Table </w:t>
      </w:r>
      <w:r w:rsidR="00155DAD">
        <w:rPr>
          <w:noProof/>
        </w:rPr>
        <w:t>1</w:t>
      </w:r>
      <w:r>
        <w:fldChar w:fldCharType="end"/>
      </w:r>
      <w:r>
        <w:t>:</w:t>
      </w:r>
    </w:p>
    <w:p w:rsidR="00122223" w:rsidRDefault="00122223" w:rsidP="00263768">
      <w:pPr>
        <w:pStyle w:val="StyleCaptionCentered"/>
      </w:pPr>
      <w:bookmarkStart w:id="889" w:name="_Ref435124945"/>
      <w:bookmarkStart w:id="890" w:name="_Toc465776533"/>
      <w:r>
        <w:t xml:space="preserve">Table </w:t>
      </w:r>
      <w:r w:rsidR="0004287A">
        <w:fldChar w:fldCharType="begin"/>
      </w:r>
      <w:r w:rsidR="0004287A">
        <w:instrText xml:space="preserve"> SEQ Table \* ARABIC </w:instrText>
      </w:r>
      <w:r w:rsidR="0004287A">
        <w:fldChar w:fldCharType="separate"/>
      </w:r>
      <w:r w:rsidR="00155DAD">
        <w:rPr>
          <w:noProof/>
        </w:rPr>
        <w:t>1</w:t>
      </w:r>
      <w:r w:rsidR="0004287A">
        <w:rPr>
          <w:noProof/>
        </w:rPr>
        <w:fldChar w:fldCharType="end"/>
      </w:r>
      <w:bookmarkEnd w:id="889"/>
      <w:r>
        <w:t>: PPP as Derived from State Diagram</w:t>
      </w:r>
      <w:bookmarkEnd w:id="890"/>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155DAD">
        <w:t>Results</w:t>
      </w:r>
      <w:r>
        <w:fldChar w:fldCharType="end"/>
      </w:r>
      <w:r>
        <w:t xml:space="preserve"> section illustrates. A reasonable estimate can be made by comparing the current consumption of the device at </w:t>
      </w:r>
      <w:proofErr w:type="spellStart"/>
      <w:r>
        <w:t>Vmin</w:t>
      </w:r>
      <w:proofErr w:type="spellEnd"/>
      <w:r>
        <w:t xml:space="preserve">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ins w:id="891" w:author="drmoore" w:date="2016-11-15T12:13:00Z">
        <w:r w:rsidR="00155DAD" w:rsidRPr="00B6147E">
          <w:t>(</w:t>
        </w:r>
        <w:r w:rsidR="00155DAD">
          <w:rPr>
            <w:noProof/>
          </w:rPr>
          <w:t>5</w:t>
        </w:r>
        <w:r w:rsidR="00155DAD" w:rsidRPr="00B6147E">
          <w:t>)</w:t>
        </w:r>
      </w:ins>
      <w:del w:id="892" w:author="drmoore" w:date="2016-11-11T18:13:00Z">
        <w:r w:rsidR="00055297" w:rsidRPr="00B6147E" w:rsidDel="00263768">
          <w:delText>(</w:delText>
        </w:r>
        <w:r w:rsidR="00055297" w:rsidDel="00263768">
          <w:rPr>
            <w:noProof/>
          </w:rPr>
          <w:delText>5</w:delText>
        </w:r>
        <w:r w:rsidR="00055297" w:rsidRPr="00B6147E" w:rsidDel="00263768">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155DAD">
              <w:rPr>
                <w:noProof/>
              </w:rPr>
              <w:t>1</w:t>
            </w:r>
            <w:r w:rsidR="0004287A">
              <w:rPr>
                <w:noProof/>
              </w:rPr>
              <w:fldChar w:fldCharType="end"/>
            </w:r>
            <w:r w:rsidRPr="00B6147E">
              <w:t>)</w:t>
            </w:r>
          </w:p>
        </w:tc>
      </w:tr>
    </w:tbl>
    <w:p w:rsidR="00122223" w:rsidRDefault="00122223" w:rsidP="00122223">
      <w:pPr>
        <w:ind w:firstLine="720"/>
      </w:pPr>
      <w:r>
        <w:lastRenderedPageBreak/>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155DAD">
        <w:t xml:space="preserve">Table </w:t>
      </w:r>
      <w:r w:rsidR="00155DAD">
        <w:rPr>
          <w:noProof/>
        </w:rPr>
        <w:t>2</w:t>
      </w:r>
      <w:r>
        <w:fldChar w:fldCharType="end"/>
      </w:r>
      <w:r>
        <w:t xml:space="preserve"> are found within the device specification or in some cases either extrapolated or interpolated:</w:t>
      </w:r>
    </w:p>
    <w:p w:rsidR="00122223" w:rsidRDefault="00122223" w:rsidP="00263768">
      <w:pPr>
        <w:pStyle w:val="StyleCaptionCentered"/>
      </w:pPr>
      <w:bookmarkStart w:id="893" w:name="_Ref435129616"/>
      <w:bookmarkStart w:id="894" w:name="_Toc465776534"/>
      <w:r>
        <w:t xml:space="preserve">Table </w:t>
      </w:r>
      <w:r w:rsidR="0004287A">
        <w:fldChar w:fldCharType="begin"/>
      </w:r>
      <w:r w:rsidR="0004287A">
        <w:instrText xml:space="preserve"> SEQ Table \* ARABIC </w:instrText>
      </w:r>
      <w:r w:rsidR="0004287A">
        <w:fldChar w:fldCharType="separate"/>
      </w:r>
      <w:r w:rsidR="00155DAD">
        <w:rPr>
          <w:noProof/>
        </w:rPr>
        <w:t>2</w:t>
      </w:r>
      <w:r w:rsidR="0004287A">
        <w:rPr>
          <w:noProof/>
        </w:rPr>
        <w:fldChar w:fldCharType="end"/>
      </w:r>
      <w:bookmarkEnd w:id="893"/>
      <w:r>
        <w:t>: Estimated State Voltage Current and Duration Pairs</w:t>
      </w:r>
      <w:bookmarkEnd w:id="894"/>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895" w:name="_Ref435132971"/>
            <w:r w:rsidRPr="00B6147E">
              <w:t>(</w:t>
            </w:r>
            <w:r w:rsidR="0004287A">
              <w:fldChar w:fldCharType="begin"/>
            </w:r>
            <w:r w:rsidR="0004287A">
              <w:instrText xml:space="preserve"> SEQ Equation \* ARABIC </w:instrText>
            </w:r>
            <w:r w:rsidR="0004287A">
              <w:fldChar w:fldCharType="separate"/>
            </w:r>
            <w:r w:rsidR="00155DAD">
              <w:rPr>
                <w:noProof/>
              </w:rPr>
              <w:t>2</w:t>
            </w:r>
            <w:r w:rsidR="0004287A">
              <w:rPr>
                <w:noProof/>
              </w:rPr>
              <w:fldChar w:fldCharType="end"/>
            </w:r>
            <w:r w:rsidRPr="00B6147E">
              <w:t>)</w:t>
            </w:r>
            <w:bookmarkEnd w:id="895"/>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896" w:name="_Ref435132810"/>
            <w:r w:rsidRPr="00B6147E">
              <w:t>(</w:t>
            </w:r>
            <w:r w:rsidR="0004287A">
              <w:fldChar w:fldCharType="begin"/>
            </w:r>
            <w:r w:rsidR="0004287A">
              <w:instrText xml:space="preserve"> SEQ Equation \* ARABIC </w:instrText>
            </w:r>
            <w:r w:rsidR="0004287A">
              <w:fldChar w:fldCharType="separate"/>
            </w:r>
            <w:r w:rsidR="00155DAD">
              <w:rPr>
                <w:noProof/>
              </w:rPr>
              <w:t>3</w:t>
            </w:r>
            <w:r w:rsidR="0004287A">
              <w:rPr>
                <w:noProof/>
              </w:rPr>
              <w:fldChar w:fldCharType="end"/>
            </w:r>
            <w:r w:rsidRPr="00B6147E">
              <w:t>)</w:t>
            </w:r>
            <w:bookmarkEnd w:id="896"/>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ins w:id="897" w:author="drmoore" w:date="2016-11-15T12:13:00Z">
        <w:r w:rsidR="00155DAD" w:rsidRPr="00B6147E">
          <w:t>(</w:t>
        </w:r>
        <w:r w:rsidR="00155DAD">
          <w:rPr>
            <w:noProof/>
          </w:rPr>
          <w:t>3</w:t>
        </w:r>
        <w:r w:rsidR="00155DAD" w:rsidRPr="00B6147E">
          <w:t>)</w:t>
        </w:r>
      </w:ins>
      <w:del w:id="898"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ins w:id="899" w:author="drmoore" w:date="2016-11-15T12:13:00Z">
        <w:r w:rsidR="00155DAD" w:rsidRPr="00B6147E">
          <w:t>(</w:t>
        </w:r>
        <w:r w:rsidR="00155DAD">
          <w:rPr>
            <w:noProof/>
          </w:rPr>
          <w:t>2</w:t>
        </w:r>
        <w:r w:rsidR="00155DAD" w:rsidRPr="00B6147E">
          <w:t>)</w:t>
        </w:r>
      </w:ins>
      <w:del w:id="900"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w:t>
      </w:r>
      <w:proofErr w:type="spellStart"/>
      <w:r>
        <w:t>Vmin</w:t>
      </w:r>
      <w:proofErr w:type="spellEnd"/>
      <w:r>
        <w:t xml:space="preserve">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901" w:name="_Ref435134463"/>
            <w:r w:rsidRPr="00B6147E">
              <w:t>(</w:t>
            </w:r>
            <w:r w:rsidR="0004287A">
              <w:fldChar w:fldCharType="begin"/>
            </w:r>
            <w:r w:rsidR="0004287A">
              <w:instrText xml:space="preserve"> SEQ Equation \* ARABIC </w:instrText>
            </w:r>
            <w:r w:rsidR="0004287A">
              <w:fldChar w:fldCharType="separate"/>
            </w:r>
            <w:r w:rsidR="00155DAD">
              <w:rPr>
                <w:noProof/>
              </w:rPr>
              <w:t>4</w:t>
            </w:r>
            <w:r w:rsidR="0004287A">
              <w:rPr>
                <w:noProof/>
              </w:rPr>
              <w:fldChar w:fldCharType="end"/>
            </w:r>
            <w:r w:rsidRPr="00B6147E">
              <w:t>)</w:t>
            </w:r>
            <w:bookmarkEnd w:id="901"/>
          </w:p>
        </w:tc>
      </w:tr>
    </w:tbl>
    <w:p w:rsidR="00122223" w:rsidRDefault="00122223" w:rsidP="00122223"/>
    <w:p w:rsidR="00122223" w:rsidRDefault="00122223" w:rsidP="00122223">
      <w:pPr>
        <w:ind w:firstLine="720"/>
      </w:pPr>
      <w:r>
        <w:lastRenderedPageBreak/>
        <w:t xml:space="preserve">When compared against constant latency, the change in energy consumption from </w:t>
      </w:r>
      <w:r>
        <w:fldChar w:fldCharType="begin"/>
      </w:r>
      <w:r>
        <w:instrText xml:space="preserve"> REF _Ref435132971 \h </w:instrText>
      </w:r>
      <w:r>
        <w:fldChar w:fldCharType="separate"/>
      </w:r>
      <w:ins w:id="902" w:author="drmoore" w:date="2016-11-15T12:13:00Z">
        <w:r w:rsidR="00155DAD" w:rsidRPr="00B6147E">
          <w:t>(</w:t>
        </w:r>
        <w:r w:rsidR="00155DAD">
          <w:rPr>
            <w:noProof/>
          </w:rPr>
          <w:t>2</w:t>
        </w:r>
        <w:r w:rsidR="00155DAD" w:rsidRPr="00B6147E">
          <w:t>)</w:t>
        </w:r>
      </w:ins>
      <w:del w:id="903"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904" w:author="drmoore" w:date="2016-11-15T12:13:00Z">
        <w:r w:rsidR="00155DAD" w:rsidRPr="00B6147E">
          <w:t>(</w:t>
        </w:r>
        <w:r w:rsidR="00155DAD">
          <w:rPr>
            <w:noProof/>
          </w:rPr>
          <w:t>4</w:t>
        </w:r>
        <w:r w:rsidR="00155DAD" w:rsidRPr="00B6147E">
          <w:t>)</w:t>
        </w:r>
      </w:ins>
      <w:del w:id="905"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decreased by 73%. For cases where latency is irrelevant, comparing </w:t>
      </w:r>
      <w:r>
        <w:fldChar w:fldCharType="begin"/>
      </w:r>
      <w:r>
        <w:instrText xml:space="preserve"> REF _Ref435132810 \h </w:instrText>
      </w:r>
      <w:r>
        <w:fldChar w:fldCharType="separate"/>
      </w:r>
      <w:ins w:id="906" w:author="drmoore" w:date="2016-11-15T12:13:00Z">
        <w:r w:rsidR="00155DAD" w:rsidRPr="00B6147E">
          <w:t>(</w:t>
        </w:r>
        <w:r w:rsidR="00155DAD">
          <w:rPr>
            <w:noProof/>
          </w:rPr>
          <w:t>3</w:t>
        </w:r>
        <w:r w:rsidR="00155DAD" w:rsidRPr="00B6147E">
          <w:t>)</w:t>
        </w:r>
      </w:ins>
      <w:del w:id="907"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908" w:author="drmoore" w:date="2016-11-15T12:13:00Z">
        <w:r w:rsidR="00155DAD" w:rsidRPr="00B6147E">
          <w:t>(</w:t>
        </w:r>
        <w:r w:rsidR="00155DAD">
          <w:rPr>
            <w:noProof/>
          </w:rPr>
          <w:t>4</w:t>
        </w:r>
        <w:r w:rsidR="00155DAD" w:rsidRPr="00B6147E">
          <w:t>)</w:t>
        </w:r>
      </w:ins>
      <w:del w:id="909"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yields energy savings of 11.3% due to the decrease in time spent in voltage-dependent states. The resulting estimation of </w:t>
      </w:r>
      <w:r>
        <w:fldChar w:fldCharType="begin"/>
      </w:r>
      <w:r>
        <w:instrText xml:space="preserve"> REF _Ref435134463 \h </w:instrText>
      </w:r>
      <w:r>
        <w:fldChar w:fldCharType="separate"/>
      </w:r>
      <w:ins w:id="910" w:author="drmoore" w:date="2016-11-15T12:13:00Z">
        <w:r w:rsidR="00155DAD" w:rsidRPr="00B6147E">
          <w:t>(</w:t>
        </w:r>
        <w:r w:rsidR="00155DAD">
          <w:rPr>
            <w:noProof/>
          </w:rPr>
          <w:t>4</w:t>
        </w:r>
        <w:r w:rsidR="00155DAD" w:rsidRPr="00B6147E">
          <w:t>)</w:t>
        </w:r>
      </w:ins>
      <w:del w:id="911"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155DAD">
        <w:t xml:space="preserve">Table </w:t>
      </w:r>
      <w:r w:rsidR="00155DAD">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777B79">
      <w:pPr>
        <w:pStyle w:val="StyleCaptionCentered"/>
        <w:keepNext/>
      </w:pPr>
      <w:bookmarkStart w:id="912" w:name="_Ref431053793"/>
      <w:bookmarkStart w:id="913" w:name="_Toc465776535"/>
      <w:r>
        <w:t xml:space="preserve">Table </w:t>
      </w:r>
      <w:r w:rsidR="0004287A">
        <w:fldChar w:fldCharType="begin"/>
      </w:r>
      <w:r w:rsidR="0004287A">
        <w:instrText xml:space="preserve"> SEQ Table \* ARABIC </w:instrText>
      </w:r>
      <w:r w:rsidR="0004287A">
        <w:fldChar w:fldCharType="separate"/>
      </w:r>
      <w:r w:rsidR="00155DAD">
        <w:rPr>
          <w:noProof/>
        </w:rPr>
        <w:t>3</w:t>
      </w:r>
      <w:r w:rsidR="0004287A">
        <w:rPr>
          <w:noProof/>
        </w:rPr>
        <w:fldChar w:fldCharType="end"/>
      </w:r>
      <w:bookmarkEnd w:id="912"/>
      <w:r>
        <w:t>: Typical External Peripherals</w:t>
      </w:r>
      <w:bookmarkEnd w:id="913"/>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263768">
            <w:pPr>
              <w:keepNext/>
              <w:pPrChange w:id="914" w:author="drmoore" w:date="2016-11-11T18:20:00Z">
                <w:pPr/>
              </w:pPrChange>
            </w:pPr>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204.85pt" o:ole="">
                  <v:imagedata r:id="rId26" o:title=""/>
                </v:shape>
                <o:OLEObject Type="Embed" ProgID="PBrush" ShapeID="_x0000_i1025" DrawAspect="Content" ObjectID="_1540717215"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15" w:author="drmoore" w:date="2016-11-11T18:20:00Z">
                <w:pPr>
                  <w:spacing w:line="240" w:lineRule="auto"/>
                </w:pPr>
              </w:pPrChange>
            </w:pPr>
            <w:r w:rsidRPr="00D41BBD">
              <w:t>Honeywell HIH-6130 I</w:t>
            </w:r>
            <w:r w:rsidRPr="00B6147E">
              <w:rPr>
                <w:szCs w:val="22"/>
                <w:vertAlign w:val="superscript"/>
              </w:rPr>
              <w:t>2</w:t>
            </w:r>
            <w:r w:rsidRPr="00B6147E">
              <w:t>C</w:t>
            </w:r>
          </w:p>
          <w:p w:rsidR="00122223" w:rsidRPr="000D23EC" w:rsidRDefault="00122223" w:rsidP="00263768">
            <w:pPr>
              <w:keepNext/>
              <w:spacing w:line="240" w:lineRule="auto"/>
              <w:rPr>
                <w:szCs w:val="16"/>
              </w:rPr>
              <w:pPrChange w:id="916" w:author="drmoore" w:date="2016-11-11T18:20:00Z">
                <w:pPr>
                  <w:spacing w:line="240" w:lineRule="auto"/>
                </w:pPr>
              </w:pPrChange>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17"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918" w:author="drmoore" w:date="2016-11-11T18:20:00Z">
                <w:pPr>
                  <w:spacing w:line="240" w:lineRule="auto"/>
                </w:pPr>
              </w:pPrChange>
            </w:pPr>
            <w:proofErr w:type="spellStart"/>
            <w:r w:rsidRPr="00B6147E">
              <w:t>Vmin</w:t>
            </w:r>
            <w:proofErr w:type="spellEnd"/>
            <w:r w:rsidRPr="00B6147E">
              <w:t>: 2.3V</w:t>
            </w:r>
          </w:p>
        </w:tc>
      </w:tr>
      <w:tr w:rsidR="00122223" w:rsidTr="00122223">
        <w:trPr>
          <w:trHeight w:val="714"/>
          <w:jc w:val="center"/>
        </w:trPr>
        <w:tc>
          <w:tcPr>
            <w:tcW w:w="1757" w:type="dxa"/>
            <w:vMerge/>
            <w:tcBorders>
              <w:right w:val="single" w:sz="6" w:space="0" w:color="auto"/>
            </w:tcBorders>
          </w:tcPr>
          <w:p w:rsidR="00122223" w:rsidRDefault="00122223" w:rsidP="00263768">
            <w:pPr>
              <w:keepNext/>
              <w:pPrChange w:id="919"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0" w:author="drmoore" w:date="2016-11-11T18:20:00Z">
                <w:pPr>
                  <w:spacing w:line="240" w:lineRule="auto"/>
                </w:pPr>
              </w:pPrChange>
            </w:pPr>
            <w:r w:rsidRPr="00B6147E">
              <w:t xml:space="preserve">Microchip MCP 25AA512 </w:t>
            </w:r>
          </w:p>
          <w:p w:rsidR="00122223" w:rsidRPr="000D23EC" w:rsidRDefault="00122223" w:rsidP="00263768">
            <w:pPr>
              <w:keepNext/>
              <w:spacing w:line="240" w:lineRule="auto"/>
              <w:rPr>
                <w:szCs w:val="16"/>
              </w:rPr>
              <w:pPrChange w:id="921" w:author="drmoore" w:date="2016-11-11T18:20:00Z">
                <w:pPr>
                  <w:spacing w:line="240" w:lineRule="auto"/>
                </w:pPr>
              </w:pPrChange>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2"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923" w:author="drmoore" w:date="2016-11-11T18:20:00Z">
                <w:pPr>
                  <w:spacing w:line="240" w:lineRule="auto"/>
                </w:pPr>
              </w:pPrChange>
            </w:pPr>
            <w:proofErr w:type="spellStart"/>
            <w:r w:rsidRPr="00B6147E">
              <w:t>Vmin</w:t>
            </w:r>
            <w:proofErr w:type="spellEnd"/>
            <w:r w:rsidRPr="00B6147E">
              <w:t>: 1.8V</w:t>
            </w:r>
          </w:p>
        </w:tc>
      </w:tr>
      <w:tr w:rsidR="00122223" w:rsidTr="00122223">
        <w:trPr>
          <w:trHeight w:val="786"/>
          <w:jc w:val="center"/>
        </w:trPr>
        <w:tc>
          <w:tcPr>
            <w:tcW w:w="1757" w:type="dxa"/>
            <w:vMerge/>
            <w:tcBorders>
              <w:right w:val="single" w:sz="6" w:space="0" w:color="auto"/>
            </w:tcBorders>
          </w:tcPr>
          <w:p w:rsidR="00122223" w:rsidRDefault="00122223" w:rsidP="00263768">
            <w:pPr>
              <w:keepNext/>
              <w:pPrChange w:id="924"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5" w:author="drmoore" w:date="2016-11-11T18:20:00Z">
                <w:pPr>
                  <w:spacing w:line="240" w:lineRule="auto"/>
                </w:pPr>
              </w:pPrChange>
            </w:pPr>
            <w:proofErr w:type="spellStart"/>
            <w:r w:rsidRPr="00B6147E">
              <w:t>Numonyx</w:t>
            </w:r>
            <w:proofErr w:type="spellEnd"/>
            <w:r w:rsidRPr="00B6147E">
              <w:t xml:space="preserve"> M25PX16 </w:t>
            </w:r>
          </w:p>
          <w:p w:rsidR="00122223" w:rsidRPr="000D23EC" w:rsidRDefault="00122223" w:rsidP="00263768">
            <w:pPr>
              <w:keepNext/>
              <w:spacing w:line="240" w:lineRule="auto"/>
              <w:rPr>
                <w:szCs w:val="16"/>
              </w:rPr>
              <w:pPrChange w:id="926" w:author="drmoore" w:date="2016-11-11T18:20:00Z">
                <w:pPr>
                  <w:spacing w:line="240" w:lineRule="auto"/>
                </w:pPr>
              </w:pPrChange>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27" w:author="drmoore" w:date="2016-11-11T18:20:00Z">
                <w:pPr>
                  <w:spacing w:line="240" w:lineRule="auto"/>
                </w:pPr>
              </w:pPrChange>
            </w:pPr>
            <w:r w:rsidRPr="00B6147E">
              <w:t>Vmax: 3.6V</w:t>
            </w:r>
          </w:p>
          <w:p w:rsidR="00122223" w:rsidRPr="004D6D9E" w:rsidRDefault="00122223" w:rsidP="00263768">
            <w:pPr>
              <w:keepNext/>
              <w:spacing w:line="240" w:lineRule="auto"/>
              <w:rPr>
                <w:sz w:val="20"/>
              </w:rPr>
              <w:pPrChange w:id="928" w:author="drmoore" w:date="2016-11-11T18:20:00Z">
                <w:pPr>
                  <w:spacing w:line="240" w:lineRule="auto"/>
                </w:pPr>
              </w:pPrChange>
            </w:pPr>
            <w:proofErr w:type="spellStart"/>
            <w:r w:rsidRPr="00B6147E">
              <w:t>Vmin</w:t>
            </w:r>
            <w:proofErr w:type="spellEnd"/>
            <w:r w:rsidRPr="00B6147E">
              <w:t>: 2.3V</w:t>
            </w:r>
          </w:p>
        </w:tc>
      </w:tr>
      <w:tr w:rsidR="00122223" w:rsidTr="00122223">
        <w:trPr>
          <w:trHeight w:val="1695"/>
          <w:jc w:val="center"/>
        </w:trPr>
        <w:tc>
          <w:tcPr>
            <w:tcW w:w="1757" w:type="dxa"/>
            <w:vMerge/>
            <w:tcBorders>
              <w:right w:val="single" w:sz="6" w:space="0" w:color="auto"/>
            </w:tcBorders>
          </w:tcPr>
          <w:p w:rsidR="00122223" w:rsidRDefault="00122223" w:rsidP="00263768">
            <w:pPr>
              <w:keepNext/>
              <w:pPrChange w:id="929"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30" w:author="drmoore" w:date="2016-11-11T18:20:00Z">
                <w:pPr>
                  <w:spacing w:line="240" w:lineRule="auto"/>
                </w:pPr>
              </w:pPrChange>
            </w:pPr>
            <w:r w:rsidRPr="00B6147E">
              <w:t>SPI Mode SD Cards:</w:t>
            </w:r>
          </w:p>
          <w:p w:rsidR="00122223" w:rsidRPr="00B6147E" w:rsidRDefault="00122223" w:rsidP="00263768">
            <w:pPr>
              <w:keepNext/>
              <w:spacing w:line="240" w:lineRule="auto"/>
              <w:pPrChange w:id="931" w:author="drmoore" w:date="2016-11-11T18:20:00Z">
                <w:pPr>
                  <w:spacing w:line="240" w:lineRule="auto"/>
                </w:pPr>
              </w:pPrChange>
            </w:pPr>
            <w:r w:rsidRPr="00B6147E">
              <w:t>Lexar SDSC: 1.0GB</w:t>
            </w:r>
          </w:p>
          <w:p w:rsidR="00122223" w:rsidRPr="00B6147E" w:rsidRDefault="00122223" w:rsidP="00263768">
            <w:pPr>
              <w:keepNext/>
              <w:spacing w:line="240" w:lineRule="auto"/>
              <w:pPrChange w:id="932" w:author="drmoore" w:date="2016-11-11T18:20:00Z">
                <w:pPr>
                  <w:spacing w:line="240" w:lineRule="auto"/>
                </w:pPr>
              </w:pPrChange>
            </w:pPr>
            <w:proofErr w:type="spellStart"/>
            <w:r w:rsidRPr="00B6147E">
              <w:t>Sandisk</w:t>
            </w:r>
            <w:proofErr w:type="spellEnd"/>
            <w:r w:rsidRPr="00B6147E">
              <w:t xml:space="preserve"> SDSC 1.0GB</w:t>
            </w:r>
          </w:p>
          <w:p w:rsidR="00122223" w:rsidRPr="00B6147E" w:rsidRDefault="00122223" w:rsidP="00263768">
            <w:pPr>
              <w:keepNext/>
              <w:spacing w:line="240" w:lineRule="auto"/>
              <w:pPrChange w:id="933" w:author="drmoore" w:date="2016-11-11T18:20:00Z">
                <w:pPr>
                  <w:spacing w:line="240" w:lineRule="auto"/>
                </w:pPr>
              </w:pPrChange>
            </w:pPr>
            <w:proofErr w:type="spellStart"/>
            <w:r w:rsidRPr="00B6147E">
              <w:t>SwissBit</w:t>
            </w:r>
            <w:proofErr w:type="spellEnd"/>
            <w:r w:rsidRPr="00B6147E">
              <w:t>: SDSC 512MB</w:t>
            </w:r>
          </w:p>
          <w:p w:rsidR="00122223" w:rsidRPr="000D23EC" w:rsidRDefault="00122223" w:rsidP="00263768">
            <w:pPr>
              <w:keepNext/>
              <w:spacing w:line="240" w:lineRule="auto"/>
              <w:rPr>
                <w:szCs w:val="16"/>
              </w:rPr>
              <w:pPrChange w:id="934" w:author="drmoore" w:date="2016-11-11T18:20:00Z">
                <w:pPr>
                  <w:spacing w:line="240" w:lineRule="auto"/>
                </w:pPr>
              </w:pPrChange>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935" w:author="drmoore" w:date="2016-11-11T18:20:00Z">
                <w:pPr>
                  <w:spacing w:line="240" w:lineRule="auto"/>
                </w:pPr>
              </w:pPrChange>
            </w:pPr>
            <w:r w:rsidRPr="00B6147E">
              <w:t>Vmax: 3.6V</w:t>
            </w:r>
          </w:p>
          <w:p w:rsidR="00122223" w:rsidRPr="00B6147E" w:rsidRDefault="00122223" w:rsidP="00263768">
            <w:pPr>
              <w:keepNext/>
              <w:spacing w:line="240" w:lineRule="auto"/>
              <w:pPrChange w:id="936" w:author="drmoore" w:date="2016-11-11T18:20:00Z">
                <w:pPr>
                  <w:spacing w:line="240" w:lineRule="auto"/>
                </w:pPr>
              </w:pPrChange>
            </w:pPr>
            <w:proofErr w:type="spellStart"/>
            <w:r w:rsidRPr="00B6147E">
              <w:t>Vmin</w:t>
            </w:r>
            <w:proofErr w:type="spellEnd"/>
            <w:r w:rsidRPr="00B6147E">
              <w:t>: 2.7V (Operating)</w:t>
            </w:r>
          </w:p>
          <w:p w:rsidR="00122223" w:rsidRPr="004D6D9E" w:rsidRDefault="00122223" w:rsidP="00263768">
            <w:pPr>
              <w:keepNext/>
              <w:spacing w:line="240" w:lineRule="auto"/>
              <w:rPr>
                <w:sz w:val="20"/>
              </w:rPr>
              <w:pPrChange w:id="937" w:author="drmoore" w:date="2016-11-11T18:20:00Z">
                <w:pPr>
                  <w:spacing w:line="240" w:lineRule="auto"/>
                </w:pPr>
              </w:pPrChange>
            </w:pPr>
            <w:proofErr w:type="spellStart"/>
            <w:r w:rsidRPr="00B6147E">
              <w:t>Vmin</w:t>
            </w:r>
            <w:proofErr w:type="spellEnd"/>
            <w:r w:rsidRPr="00B6147E">
              <w:t>: 2.0V (Idle/Ready)</w:t>
            </w:r>
          </w:p>
        </w:tc>
      </w:tr>
    </w:tbl>
    <w:p w:rsidR="00122223" w:rsidRPr="00B6147E" w:rsidRDefault="00122223" w:rsidP="00B6147E"/>
    <w:p w:rsidR="00122223" w:rsidRPr="00083952" w:rsidRDefault="00122223" w:rsidP="00122223">
      <w:pPr>
        <w:ind w:firstLine="720"/>
      </w:pPr>
      <w:r w:rsidRPr="006A09C1">
        <w:lastRenderedPageBreak/>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938" w:name="_Toc465297439"/>
      <w:bookmarkStart w:id="939" w:name="_Toc466975293"/>
      <w:r>
        <w:t>Assumptions</w:t>
      </w:r>
      <w:bookmarkEnd w:id="938"/>
      <w:bookmarkEnd w:id="939"/>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30FB2839" wp14:editId="2E42E967">
            <wp:extent cx="5562600" cy="5536985"/>
            <wp:effectExtent l="0" t="0" r="0" b="698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911" cy="5553221"/>
                    </a:xfrm>
                    <a:prstGeom prst="rect">
                      <a:avLst/>
                    </a:prstGeom>
                    <a:noFill/>
                    <a:ln>
                      <a:noFill/>
                    </a:ln>
                  </pic:spPr>
                </pic:pic>
              </a:graphicData>
            </a:graphic>
          </wp:inline>
        </w:drawing>
      </w:r>
    </w:p>
    <w:p w:rsidR="00122223" w:rsidRDefault="00122223" w:rsidP="00263768">
      <w:pPr>
        <w:pStyle w:val="StyleCaptionCentered"/>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943" w:name="_Toc465776469"/>
      <w:r>
        <w:t xml:space="preserve">Figure </w:t>
      </w:r>
      <w:r w:rsidR="0004287A">
        <w:fldChar w:fldCharType="begin"/>
      </w:r>
      <w:r w:rsidR="0004287A">
        <w:instrText xml:space="preserve"> SEQ Figure \* ARABIC </w:instrText>
      </w:r>
      <w:r w:rsidR="0004287A">
        <w:fldChar w:fldCharType="separate"/>
      </w:r>
      <w:r w:rsidR="00155DAD">
        <w:rPr>
          <w:noProof/>
        </w:rPr>
        <w:t>12</w:t>
      </w:r>
      <w:r w:rsidR="0004287A">
        <w:rPr>
          <w:noProof/>
        </w:rPr>
        <w:fldChar w:fldCharType="end"/>
      </w:r>
      <w:r>
        <w:t>: Peripheral Generation Measurement and Allocation (PEGMA) Circuit Board</w:t>
      </w:r>
      <w:bookmarkEnd w:id="943"/>
    </w:p>
    <w:p w:rsidR="00122223" w:rsidRDefault="00122223" w:rsidP="0078529A">
      <w:pPr>
        <w:pStyle w:val="Heading2"/>
        <w:numPr>
          <w:ilvl w:val="1"/>
          <w:numId w:val="28"/>
        </w:numPr>
      </w:pPr>
      <w:bookmarkStart w:id="944" w:name="_Toc465297440"/>
      <w:bookmarkStart w:id="945" w:name="_Toc466975294"/>
      <w:r>
        <w:lastRenderedPageBreak/>
        <w:t>Methods and Materials</w:t>
      </w:r>
      <w:bookmarkEnd w:id="944"/>
      <w:bookmarkEnd w:id="945"/>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E61B5C">
      <w:pPr>
        <w:jc w:val="center"/>
        <w:pPrChange w:id="946" w:author="drmoore" w:date="2016-11-14T08:56:00Z">
          <w:pPr/>
        </w:pPrChange>
      </w:pPr>
      <w:r w:rsidRPr="00B6147E">
        <w:rPr>
          <w:noProof/>
        </w:rPr>
        <w:drawing>
          <wp:inline distT="0" distB="0" distL="0" distR="0" wp14:anchorId="5800CDF6" wp14:editId="31EA4364">
            <wp:extent cx="5638800" cy="264742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9297" cy="2661743"/>
                    </a:xfrm>
                    <a:prstGeom prst="rect">
                      <a:avLst/>
                    </a:prstGeom>
                  </pic:spPr>
                </pic:pic>
              </a:graphicData>
            </a:graphic>
          </wp:inline>
        </w:drawing>
      </w:r>
    </w:p>
    <w:p w:rsidR="00122223" w:rsidRPr="006241A7" w:rsidRDefault="00122223" w:rsidP="00263768">
      <w:pPr>
        <w:pStyle w:val="StyleCaptionCentered"/>
      </w:pPr>
      <w:bookmarkStart w:id="947" w:name="_Ref432363408"/>
      <w:bookmarkStart w:id="948" w:name="_Toc465776470"/>
      <w:r>
        <w:t xml:space="preserve">Figure </w:t>
      </w:r>
      <w:r w:rsidR="0004287A">
        <w:fldChar w:fldCharType="begin"/>
      </w:r>
      <w:r w:rsidR="0004287A">
        <w:instrText xml:space="preserve"> SEQ Figure \* ARABIC </w:instrText>
      </w:r>
      <w:r w:rsidR="0004287A">
        <w:fldChar w:fldCharType="separate"/>
      </w:r>
      <w:r w:rsidR="00155DAD">
        <w:rPr>
          <w:noProof/>
        </w:rPr>
        <w:t>13</w:t>
      </w:r>
      <w:r w:rsidR="0004287A">
        <w:rPr>
          <w:noProof/>
        </w:rPr>
        <w:fldChar w:fldCharType="end"/>
      </w:r>
      <w:bookmarkEnd w:id="947"/>
      <w:r>
        <w:t xml:space="preserve">: </w:t>
      </w:r>
      <w:r w:rsidRPr="00C534E5">
        <w:t>Peripheral Domain SMPS, Control and Current Sense Circuitry</w:t>
      </w:r>
      <w:bookmarkEnd w:id="948"/>
    </w:p>
    <w:p w:rsidR="00122223" w:rsidRDefault="00122223" w:rsidP="00B17AF0">
      <w:pPr>
        <w:ind w:firstLine="720"/>
      </w:pPr>
      <w:r>
        <w:t xml:space="preserve">As shown in </w:t>
      </w:r>
      <w:r>
        <w:fldChar w:fldCharType="begin"/>
      </w:r>
      <w:r>
        <w:instrText xml:space="preserve"> REF _Ref432363408 \h </w:instrText>
      </w:r>
      <w:r>
        <w:fldChar w:fldCharType="separate"/>
      </w:r>
      <w:r w:rsidR="00155DAD">
        <w:t xml:space="preserve">Figure </w:t>
      </w:r>
      <w:r w:rsidR="00155DAD">
        <w:rPr>
          <w:noProof/>
        </w:rPr>
        <w:t>13</w:t>
      </w:r>
      <w:r>
        <w:fldChar w:fldCharType="end"/>
      </w:r>
      <w:r>
        <w:t xml:space="preserve"> and expanded upon in</w:t>
      </w:r>
      <w:ins w:id="949" w:author="drmoore" w:date="2016-11-11T18:38:00Z">
        <w:r w:rsidR="00AC02BB">
          <w:t xml:space="preserve"> Appendix A</w:t>
        </w:r>
      </w:ins>
      <w:del w:id="950" w:author="drmoore" w:date="2016-11-11T18:38:00Z">
        <w:r w:rsidDel="00AC02BB">
          <w:delText xml:space="preserve"> </w:delText>
        </w:r>
        <w:r w:rsidDel="00AC02BB">
          <w:fldChar w:fldCharType="begin"/>
        </w:r>
        <w:r w:rsidDel="00AC02BB">
          <w:delInstrText xml:space="preserve"> REF _Ref432968407 \h </w:delInstrText>
        </w:r>
        <w:r w:rsidDel="00AC02BB">
          <w:fldChar w:fldCharType="separate"/>
        </w:r>
      </w:del>
      <w:del w:id="951" w:author="drmoore" w:date="2016-11-11T18:13:00Z">
        <w:r w:rsidR="00055297" w:rsidRPr="003C562A" w:rsidDel="00263768">
          <w:delText>Appendix A</w:delText>
        </w:r>
      </w:del>
      <w:del w:id="952" w:author="drmoore" w:date="2016-11-11T18:38:00Z">
        <w:r w:rsidDel="00AC02BB">
          <w:fldChar w:fldCharType="end"/>
        </w:r>
      </w:del>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777B79">
      <w:pPr>
        <w:pStyle w:val="ListParagraph"/>
        <w:keepNext/>
        <w:numPr>
          <w:ilvl w:val="0"/>
          <w:numId w:val="5"/>
        </w:numPr>
        <w:pPrChange w:id="953" w:author="drmoore" w:date="2016-11-11T18:25:00Z">
          <w:pPr>
            <w:pStyle w:val="ListParagraph"/>
            <w:numPr>
              <w:numId w:val="5"/>
            </w:numPr>
            <w:ind w:left="720" w:hanging="360"/>
          </w:pPr>
        </w:pPrChange>
      </w:pPr>
      <w:r>
        <w:t>Time Scale</w:t>
      </w:r>
    </w:p>
    <w:p w:rsidR="00122223" w:rsidRDefault="00122223" w:rsidP="00777B79">
      <w:pPr>
        <w:pStyle w:val="ListParagraph"/>
        <w:keepNext/>
        <w:numPr>
          <w:ilvl w:val="0"/>
          <w:numId w:val="5"/>
        </w:numPr>
        <w:pPrChange w:id="954" w:author="drmoore" w:date="2016-11-11T18:25:00Z">
          <w:pPr>
            <w:pStyle w:val="ListParagraph"/>
            <w:numPr>
              <w:numId w:val="5"/>
            </w:numPr>
            <w:ind w:left="720" w:hanging="360"/>
          </w:pPr>
        </w:pPrChange>
      </w:pPr>
      <w:r>
        <w:t>10240 12-bit ADC Samples per channel</w:t>
      </w:r>
    </w:p>
    <w:p w:rsidR="00122223" w:rsidRDefault="00122223" w:rsidP="00777B79">
      <w:pPr>
        <w:pStyle w:val="ListParagraph"/>
        <w:keepNext/>
        <w:numPr>
          <w:ilvl w:val="0"/>
          <w:numId w:val="5"/>
        </w:numPr>
        <w:pPrChange w:id="955" w:author="drmoore" w:date="2016-11-11T18:25:00Z">
          <w:pPr>
            <w:pStyle w:val="ListParagraph"/>
            <w:numPr>
              <w:numId w:val="5"/>
            </w:numPr>
            <w:ind w:left="720" w:hanging="360"/>
          </w:pPr>
        </w:pPrChange>
      </w:pPr>
      <w:r>
        <w:t>Output Voltage</w:t>
      </w:r>
    </w:p>
    <w:p w:rsidR="00122223" w:rsidRDefault="00122223" w:rsidP="00777B79">
      <w:pPr>
        <w:pStyle w:val="ListParagraph"/>
        <w:keepNext/>
        <w:numPr>
          <w:ilvl w:val="0"/>
          <w:numId w:val="5"/>
        </w:numPr>
        <w:pPrChange w:id="956" w:author="drmoore" w:date="2016-11-11T18:25:00Z">
          <w:pPr>
            <w:pStyle w:val="ListParagraph"/>
            <w:numPr>
              <w:numId w:val="5"/>
            </w:numPr>
            <w:ind w:left="720" w:hanging="360"/>
          </w:pPr>
        </w:pPrChange>
      </w:pPr>
      <w:r>
        <w:t>Input and Output Current</w:t>
      </w:r>
    </w:p>
    <w:p w:rsidR="00122223" w:rsidRDefault="00122223" w:rsidP="00777B79">
      <w:pPr>
        <w:pStyle w:val="ListParagraph"/>
        <w:keepNext/>
        <w:numPr>
          <w:ilvl w:val="0"/>
          <w:numId w:val="5"/>
        </w:numPr>
        <w:pPrChange w:id="957" w:author="drmoore" w:date="2016-11-11T18:25:00Z">
          <w:pPr>
            <w:pStyle w:val="ListParagraph"/>
            <w:numPr>
              <w:numId w:val="5"/>
            </w:numPr>
            <w:ind w:left="720" w:hanging="360"/>
          </w:pPr>
        </w:pPrChange>
      </w:pPr>
      <w:r>
        <w:t xml:space="preserve">10240 Device State Samples (reading / writing / etc.) </w:t>
      </w:r>
    </w:p>
    <w:p w:rsidR="00122223" w:rsidRDefault="00122223" w:rsidP="00777B79">
      <w:pPr>
        <w:pStyle w:val="ListParagraph"/>
        <w:keepNext/>
        <w:numPr>
          <w:ilvl w:val="0"/>
          <w:numId w:val="5"/>
        </w:numPr>
        <w:pPrChange w:id="958" w:author="drmoore" w:date="2016-11-11T18:25:00Z">
          <w:pPr>
            <w:pStyle w:val="ListParagraph"/>
            <w:numPr>
              <w:numId w:val="5"/>
            </w:numPr>
            <w:ind w:left="720" w:hanging="360"/>
          </w:pPr>
        </w:pPrChange>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ins w:id="959" w:author="drmoore" w:date="2016-11-15T12:13:00Z">
        <w:r w:rsidR="00155DAD" w:rsidRPr="00B6147E">
          <w:t>(</w:t>
        </w:r>
        <w:r w:rsidR="00155DAD">
          <w:rPr>
            <w:noProof/>
          </w:rPr>
          <w:t>5</w:t>
        </w:r>
        <w:r w:rsidR="00155DAD" w:rsidRPr="00B6147E">
          <w:rPr>
            <w:noProof/>
          </w:rPr>
          <w:t>)</w:t>
        </w:r>
      </w:ins>
      <w:del w:id="960" w:author="drmoore" w:date="2016-11-11T18:13:00Z">
        <w:r w:rsidR="00055297" w:rsidRPr="00B6147E" w:rsidDel="00263768">
          <w:delText>(</w:delText>
        </w:r>
        <w:r w:rsidR="00055297" w:rsidDel="00263768">
          <w:rPr>
            <w:noProof/>
          </w:rPr>
          <w:delText>5</w:delText>
        </w:r>
        <w:r w:rsidR="00055297" w:rsidRPr="00B6147E" w:rsidDel="00263768">
          <w:rPr>
            <w:noProof/>
          </w:rPr>
          <w:delText>)</w:delText>
        </w:r>
      </w:del>
      <w:r>
        <w:fldChar w:fldCharType="end"/>
      </w:r>
      <w:r>
        <w:t xml:space="preserve">. The results were calculated offline and digitally integrated via </w:t>
      </w:r>
      <w:r>
        <w:fldChar w:fldCharType="begin"/>
      </w:r>
      <w:r>
        <w:instrText xml:space="preserve"> REF _Ref401552133 \h  \* MERGEFORMAT </w:instrText>
      </w:r>
      <w:r>
        <w:fldChar w:fldCharType="separate"/>
      </w:r>
      <w:ins w:id="961" w:author="drmoore" w:date="2016-11-15T12:13:00Z">
        <w:r w:rsidR="00155DAD" w:rsidRPr="00B6147E">
          <w:t>(</w:t>
        </w:r>
        <w:r w:rsidR="00155DAD">
          <w:rPr>
            <w:noProof/>
          </w:rPr>
          <w:t>6</w:t>
        </w:r>
        <w:r w:rsidR="00155DAD" w:rsidRPr="00B6147E">
          <w:rPr>
            <w:noProof/>
          </w:rPr>
          <w:t>)</w:t>
        </w:r>
      </w:ins>
      <w:del w:id="962" w:author="drmoore" w:date="2016-11-11T18:13:00Z">
        <w:r w:rsidR="00055297" w:rsidRPr="00B6147E" w:rsidDel="00263768">
          <w:delText>(</w:delText>
        </w:r>
        <w:r w:rsidR="00055297" w:rsidDel="00263768">
          <w:rPr>
            <w:noProof/>
          </w:rPr>
          <w:delText>6</w:delText>
        </w:r>
        <w:r w:rsidR="00055297" w:rsidRPr="00B6147E" w:rsidDel="00263768">
          <w:rPr>
            <w:noProof/>
          </w:rPr>
          <w:delText>)</w:delText>
        </w:r>
      </w:del>
      <w:r>
        <w:fldChar w:fldCharType="end"/>
      </w:r>
      <w:r>
        <w:t xml:space="preserve"> and </w:t>
      </w:r>
      <w:r>
        <w:fldChar w:fldCharType="begin"/>
      </w:r>
      <w:r>
        <w:instrText xml:space="preserve"> REF _Ref401590536 \h  \* MERGEFORMAT </w:instrText>
      </w:r>
      <w:r>
        <w:fldChar w:fldCharType="separate"/>
      </w:r>
      <w:ins w:id="963" w:author="drmoore" w:date="2016-11-15T12:13:00Z">
        <w:r w:rsidR="00155DAD" w:rsidRPr="00B6147E">
          <w:t>(</w:t>
        </w:r>
        <w:r w:rsidR="00155DAD">
          <w:rPr>
            <w:noProof/>
          </w:rPr>
          <w:t>7</w:t>
        </w:r>
        <w:r w:rsidR="00155DAD" w:rsidRPr="00B6147E">
          <w:rPr>
            <w:noProof/>
          </w:rPr>
          <w:t>)</w:t>
        </w:r>
      </w:ins>
      <w:del w:id="964" w:author="drmoore" w:date="2016-11-11T18:13:00Z">
        <w:r w:rsidR="00055297" w:rsidRPr="00B6147E" w:rsidDel="00263768">
          <w:delText>(</w:delText>
        </w:r>
        <w:r w:rsidR="00055297" w:rsidDel="00263768">
          <w:rPr>
            <w:noProof/>
          </w:rPr>
          <w:delText>7</w:delText>
        </w:r>
        <w:r w:rsidR="00055297" w:rsidRPr="00B6147E" w:rsidDel="00263768">
          <w:rPr>
            <w:noProof/>
          </w:rPr>
          <w:delText>)</w:delText>
        </w:r>
      </w:del>
      <w:r>
        <w:fldChar w:fldCharType="end"/>
      </w:r>
      <w:r>
        <w:t xml:space="preserve">, where S is the state of the device, and </w:t>
      </w:r>
      <w:proofErr w:type="spellStart"/>
      <w:r>
        <w:t>T</w:t>
      </w:r>
      <w:r w:rsidRPr="00BD2B1A">
        <w:rPr>
          <w:vertAlign w:val="subscript"/>
        </w:rPr>
        <w:t>s</w:t>
      </w:r>
      <w:proofErr w:type="spellEnd"/>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965" w:name="_Ref401551925"/>
            <w:r w:rsidRPr="00B6147E">
              <w:t>(</w:t>
            </w:r>
            <w:r w:rsidR="0004287A">
              <w:fldChar w:fldCharType="begin"/>
            </w:r>
            <w:r w:rsidR="0004287A">
              <w:instrText xml:space="preserve"> SEQ Equation \* ARABIC </w:instrText>
            </w:r>
            <w:r w:rsidR="0004287A">
              <w:fldChar w:fldCharType="separate"/>
            </w:r>
            <w:r w:rsidR="00155DAD">
              <w:rPr>
                <w:noProof/>
              </w:rPr>
              <w:t>5</w:t>
            </w:r>
            <w:r w:rsidR="0004287A">
              <w:rPr>
                <w:noProof/>
              </w:rPr>
              <w:fldChar w:fldCharType="end"/>
            </w:r>
            <w:r w:rsidRPr="00B6147E">
              <w:t>)</w:t>
            </w:r>
            <w:bookmarkEnd w:id="965"/>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966" w:name="_Ref401552133"/>
            <w:r w:rsidRPr="00B6147E">
              <w:t>(</w:t>
            </w:r>
            <w:r w:rsidR="0004287A">
              <w:fldChar w:fldCharType="begin"/>
            </w:r>
            <w:r w:rsidR="0004287A">
              <w:instrText xml:space="preserve"> SEQ Equation \* ARABIC </w:instrText>
            </w:r>
            <w:r w:rsidR="0004287A">
              <w:fldChar w:fldCharType="separate"/>
            </w:r>
            <w:r w:rsidR="00155DAD">
              <w:rPr>
                <w:noProof/>
              </w:rPr>
              <w:t>6</w:t>
            </w:r>
            <w:r w:rsidR="0004287A">
              <w:rPr>
                <w:noProof/>
              </w:rPr>
              <w:fldChar w:fldCharType="end"/>
            </w:r>
            <w:r w:rsidRPr="00B6147E">
              <w:t>)</w:t>
            </w:r>
            <w:bookmarkEnd w:id="966"/>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967" w:name="_Ref401590536"/>
            <w:r w:rsidRPr="00B6147E">
              <w:t>(</w:t>
            </w:r>
            <w:r w:rsidR="0004287A">
              <w:fldChar w:fldCharType="begin"/>
            </w:r>
            <w:r w:rsidR="0004287A">
              <w:instrText xml:space="preserve"> SEQ Equation \* ARABIC </w:instrText>
            </w:r>
            <w:r w:rsidR="0004287A">
              <w:fldChar w:fldCharType="separate"/>
            </w:r>
            <w:r w:rsidR="00155DAD">
              <w:rPr>
                <w:noProof/>
              </w:rPr>
              <w:t>7</w:t>
            </w:r>
            <w:r w:rsidR="0004287A">
              <w:rPr>
                <w:noProof/>
              </w:rPr>
              <w:fldChar w:fldCharType="end"/>
            </w:r>
            <w:r w:rsidRPr="00B6147E">
              <w:t>)</w:t>
            </w:r>
            <w:bookmarkEnd w:id="967"/>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ins w:id="968" w:author="drmoore" w:date="2016-11-15T12:13:00Z">
        <w:r w:rsidR="00155DAD" w:rsidRPr="00B6147E">
          <w:t>(</w:t>
        </w:r>
        <w:r w:rsidR="00155DAD">
          <w:rPr>
            <w:noProof/>
          </w:rPr>
          <w:t>8</w:t>
        </w:r>
        <w:r w:rsidR="00155DAD" w:rsidRPr="00B6147E">
          <w:rPr>
            <w:noProof/>
          </w:rPr>
          <w:t>)</w:t>
        </w:r>
      </w:ins>
      <w:del w:id="969" w:author="drmoore" w:date="2016-11-11T18:13:00Z">
        <w:r w:rsidR="00055297" w:rsidRPr="00B6147E" w:rsidDel="00263768">
          <w:delText>(</w:delText>
        </w:r>
        <w:r w:rsidR="00055297" w:rsidDel="00263768">
          <w:rPr>
            <w:noProof/>
          </w:rPr>
          <w:delText>8</w:delText>
        </w:r>
        <w:r w:rsidR="00055297" w:rsidRPr="00B6147E" w:rsidDel="00263768">
          <w:rPr>
            <w:noProof/>
          </w:rPr>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970" w:name="_Ref401514796"/>
            <w:r w:rsidRPr="00B6147E">
              <w:t>(</w:t>
            </w:r>
            <w:r w:rsidR="0004287A">
              <w:fldChar w:fldCharType="begin"/>
            </w:r>
            <w:r w:rsidR="0004287A">
              <w:instrText xml:space="preserve"> SEQ Equation \* ARABIC </w:instrText>
            </w:r>
            <w:r w:rsidR="0004287A">
              <w:fldChar w:fldCharType="separate"/>
            </w:r>
            <w:r w:rsidR="00155DAD">
              <w:rPr>
                <w:noProof/>
              </w:rPr>
              <w:t>8</w:t>
            </w:r>
            <w:r w:rsidR="0004287A">
              <w:rPr>
                <w:noProof/>
              </w:rPr>
              <w:fldChar w:fldCharType="end"/>
            </w:r>
            <w:r w:rsidRPr="00B6147E">
              <w:t>)</w:t>
            </w:r>
            <w:bookmarkEnd w:id="970"/>
          </w:p>
        </w:tc>
      </w:tr>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155DAD">
              <w:rPr>
                <w:noProof/>
              </w:rPr>
              <w:t>9</w:t>
            </w:r>
            <w:r w:rsidR="0004287A">
              <w:rPr>
                <w:noProof/>
              </w:rPr>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proofErr w:type="spellStart"/>
      <w:r>
        <w:t>nergy</w:t>
      </w:r>
      <w:proofErr w:type="spellEnd"/>
      <w:r>
        <w:t xml:space="preserve">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971" w:name="_Ref435127741"/>
      <w:bookmarkStart w:id="972" w:name="_Toc465297441"/>
      <w:bookmarkStart w:id="973" w:name="_Toc466975295"/>
      <w:r>
        <w:t>Results</w:t>
      </w:r>
      <w:bookmarkEnd w:id="971"/>
      <w:bookmarkEnd w:id="972"/>
      <w:bookmarkEnd w:id="973"/>
    </w:p>
    <w:p w:rsidR="00122223" w:rsidRDefault="00122223" w:rsidP="0078529A">
      <w:pPr>
        <w:pStyle w:val="Heading3"/>
        <w:numPr>
          <w:ilvl w:val="2"/>
          <w:numId w:val="28"/>
        </w:numPr>
      </w:pPr>
      <w:bookmarkStart w:id="974" w:name="_Toc465297442"/>
      <w:bookmarkStart w:id="975" w:name="_Toc466975296"/>
      <w:r>
        <w:t>Microchip MCP25AA512 EEPROM</w:t>
      </w:r>
      <w:bookmarkEnd w:id="974"/>
      <w:bookmarkEnd w:id="975"/>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155DAD">
        <w:t xml:space="preserve">Figure </w:t>
      </w:r>
      <w:r w:rsidR="00155DAD">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155DAD">
        <w:t xml:space="preserve">Figure </w:t>
      </w:r>
      <w:r w:rsidR="00155DAD">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155DAD">
        <w:t xml:space="preserve">Figure </w:t>
      </w:r>
      <w:r w:rsidR="00155DAD">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ins w:id="976" w:author="drmoore" w:date="2016-11-09T21:50:00Z">
        <w:r w:rsidR="00AC3F53">
          <w:t xml:space="preserve"> The verification stage is optional, but </w:t>
        </w:r>
      </w:ins>
      <w:ins w:id="977" w:author="drmoore" w:date="2016-11-09T21:51:00Z">
        <w:r w:rsidR="00AC3F53">
          <w:t>is standard</w:t>
        </w:r>
      </w:ins>
      <w:ins w:id="978" w:author="drmoore" w:date="2016-11-09T21:52:00Z">
        <w:r w:rsidR="00AC3F53">
          <w:t xml:space="preserve"> practice</w:t>
        </w:r>
      </w:ins>
      <w:ins w:id="979" w:author="drmoore" w:date="2016-11-09T21:51:00Z">
        <w:r w:rsidR="00AC3F53">
          <w:t xml:space="preserve"> among devices where </w:t>
        </w:r>
      </w:ins>
      <w:ins w:id="980" w:author="drmoore" w:date="2016-11-09T21:52:00Z">
        <w:r w:rsidR="00AC3F53">
          <w:t>data integrity is critical.</w:t>
        </w:r>
      </w:ins>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155DAD">
        <w:t xml:space="preserve">Figure </w:t>
      </w:r>
      <w:r w:rsidR="00155DAD">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32811D3" wp14:editId="33406B7F">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263768">
      <w:pPr>
        <w:pStyle w:val="StyleCaptionCentered"/>
      </w:pPr>
      <w:bookmarkStart w:id="981" w:name="_Ref432376630"/>
      <w:bookmarkStart w:id="982" w:name="_Toc465776471"/>
      <w:r>
        <w:t xml:space="preserve">Figure </w:t>
      </w:r>
      <w:r w:rsidR="0004287A">
        <w:fldChar w:fldCharType="begin"/>
      </w:r>
      <w:r w:rsidR="0004287A">
        <w:instrText xml:space="preserve"> SEQ Figure \* ARABIC </w:instrText>
      </w:r>
      <w:r w:rsidR="0004287A">
        <w:fldChar w:fldCharType="separate"/>
      </w:r>
      <w:r w:rsidR="00155DAD">
        <w:rPr>
          <w:noProof/>
        </w:rPr>
        <w:t>14</w:t>
      </w:r>
      <w:r w:rsidR="0004287A">
        <w:rPr>
          <w:noProof/>
        </w:rPr>
        <w:fldChar w:fldCharType="end"/>
      </w:r>
      <w:bookmarkEnd w:id="981"/>
      <w:r>
        <w:t>: EEPROM Write State Transition Diagram</w:t>
      </w:r>
      <w:bookmarkEnd w:id="982"/>
    </w:p>
    <w:p w:rsidR="00122223" w:rsidRDefault="00122223" w:rsidP="00263768">
      <w:pPr>
        <w:pStyle w:val="StyleCaptionCentered"/>
      </w:pPr>
      <w:bookmarkStart w:id="983" w:name="_Toc465776536"/>
      <w:r>
        <w:t xml:space="preserve">Table </w:t>
      </w:r>
      <w:r w:rsidR="0004287A">
        <w:fldChar w:fldCharType="begin"/>
      </w:r>
      <w:r w:rsidR="0004287A">
        <w:instrText xml:space="preserve"> SEQ Table \* ARABIC </w:instrText>
      </w:r>
      <w:r w:rsidR="0004287A">
        <w:fldChar w:fldCharType="separate"/>
      </w:r>
      <w:r w:rsidR="00155DAD">
        <w:rPr>
          <w:noProof/>
        </w:rPr>
        <w:t>4</w:t>
      </w:r>
      <w:r w:rsidR="0004287A">
        <w:rPr>
          <w:noProof/>
        </w:rPr>
        <w:fldChar w:fldCharType="end"/>
      </w:r>
      <w:r>
        <w:t xml:space="preserve">: </w:t>
      </w:r>
      <w:r w:rsidRPr="00F3573B">
        <w:t>MCP25AA512 Peripheral Power Profile</w:t>
      </w:r>
      <w:bookmarkEnd w:id="983"/>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263768">
      <w:pPr>
        <w:pStyle w:val="StyleCaptionCentered"/>
      </w:pPr>
      <w:bookmarkStart w:id="984" w:name="_Toc465776537"/>
      <w:r>
        <w:t xml:space="preserve">Table </w:t>
      </w:r>
      <w:r w:rsidR="0004287A">
        <w:fldChar w:fldCharType="begin"/>
      </w:r>
      <w:r w:rsidR="0004287A">
        <w:instrText xml:space="preserve"> SEQ Table \* ARABIC </w:instrText>
      </w:r>
      <w:r w:rsidR="0004287A">
        <w:fldChar w:fldCharType="separate"/>
      </w:r>
      <w:r w:rsidR="00155DAD">
        <w:rPr>
          <w:noProof/>
        </w:rPr>
        <w:t>5</w:t>
      </w:r>
      <w:r w:rsidR="0004287A">
        <w:rPr>
          <w:noProof/>
        </w:rPr>
        <w:fldChar w:fldCharType="end"/>
      </w:r>
      <w:r>
        <w:t>: MCP25AA512 Energy Consumption</w:t>
      </w:r>
      <w:bookmarkEnd w:id="984"/>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w:t>
            </w:r>
            <w:proofErr w:type="spellStart"/>
            <w:r w:rsidRPr="00D41BBD">
              <w:rPr>
                <w:b/>
              </w:rPr>
              <w:t>uJ</w:t>
            </w:r>
            <w:proofErr w:type="spellEnd"/>
            <w:r w:rsidRPr="00D41BBD">
              <w:rPr>
                <w:b/>
              </w:rPr>
              <w:t>)</w:t>
            </w:r>
          </w:p>
        </w:tc>
        <w:tc>
          <w:tcPr>
            <w:tcW w:w="2257" w:type="dxa"/>
            <w:noWrap/>
            <w:hideMark/>
          </w:tcPr>
          <w:p w:rsidR="00122223" w:rsidRPr="00D41BBD" w:rsidRDefault="00122223" w:rsidP="000962C7">
            <w:pPr>
              <w:keepNext/>
              <w:rPr>
                <w:b/>
              </w:rPr>
            </w:pPr>
            <w:r w:rsidRPr="00D41BBD">
              <w:rPr>
                <w:b/>
              </w:rPr>
              <w:t>IODVS (</w:t>
            </w:r>
            <w:proofErr w:type="spellStart"/>
            <w:r w:rsidRPr="00D41BBD">
              <w:rPr>
                <w:b/>
              </w:rPr>
              <w:t>uJ</w:t>
            </w:r>
            <w:proofErr w:type="spellEnd"/>
            <w:r w:rsidRPr="00D41BBD">
              <w:rPr>
                <w:b/>
              </w:rPr>
              <w:t>)</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D528F5">
      <w:pPr>
        <w:pStyle w:val="StyleCaptionCentered"/>
        <w:keepNext/>
      </w:pPr>
      <w:bookmarkStart w:id="985" w:name="_Toc465776538"/>
      <w:r>
        <w:lastRenderedPageBreak/>
        <w:t xml:space="preserve">Table </w:t>
      </w:r>
      <w:r w:rsidR="0004287A">
        <w:fldChar w:fldCharType="begin"/>
      </w:r>
      <w:r w:rsidR="0004287A">
        <w:instrText xml:space="preserve"> SEQ Table \* ARABIC </w:instrText>
      </w:r>
      <w:r w:rsidR="0004287A">
        <w:fldChar w:fldCharType="separate"/>
      </w:r>
      <w:r w:rsidR="00155DAD">
        <w:rPr>
          <w:noProof/>
        </w:rPr>
        <w:t>6</w:t>
      </w:r>
      <w:r w:rsidR="0004287A">
        <w:rPr>
          <w:noProof/>
        </w:rPr>
        <w:fldChar w:fldCharType="end"/>
      </w:r>
      <w:r>
        <w:t>: MCP25AA512 Energy Consumption and Duty Cycle</w:t>
      </w:r>
      <w:bookmarkEnd w:id="985"/>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E61B5C">
            <w:pPr>
              <w:keepNext/>
              <w:rPr>
                <w:b/>
              </w:rPr>
              <w:pPrChange w:id="986" w:author="drmoore" w:date="2016-11-14T08:58:00Z">
                <w:pPr>
                  <w:keepNext/>
                </w:pPr>
              </w:pPrChange>
            </w:pPr>
            <w:r w:rsidRPr="00D41BBD">
              <w:rPr>
                <w:b/>
              </w:rPr>
              <w:t>Duty Cycle</w:t>
            </w:r>
          </w:p>
        </w:tc>
        <w:tc>
          <w:tcPr>
            <w:tcW w:w="1805" w:type="dxa"/>
            <w:noWrap/>
          </w:tcPr>
          <w:p w:rsidR="00122223" w:rsidRPr="00D41BBD" w:rsidRDefault="00122223" w:rsidP="00E61B5C">
            <w:pPr>
              <w:keepNext/>
              <w:rPr>
                <w:b/>
              </w:rPr>
              <w:pPrChange w:id="987" w:author="drmoore" w:date="2016-11-14T08:58:00Z">
                <w:pPr>
                  <w:keepNext/>
                </w:pPr>
              </w:pPrChange>
            </w:pPr>
            <w:r w:rsidRPr="00D41BBD">
              <w:rPr>
                <w:b/>
              </w:rPr>
              <w:t>Static avg. (</w:t>
            </w:r>
            <w:proofErr w:type="spellStart"/>
            <w:r w:rsidRPr="00D41BBD">
              <w:rPr>
                <w:b/>
              </w:rPr>
              <w:t>uJ</w:t>
            </w:r>
            <w:proofErr w:type="spellEnd"/>
            <w:r w:rsidRPr="00D41BBD">
              <w:rPr>
                <w:b/>
              </w:rPr>
              <w:t>)</w:t>
            </w:r>
          </w:p>
        </w:tc>
        <w:tc>
          <w:tcPr>
            <w:tcW w:w="1885" w:type="dxa"/>
            <w:noWrap/>
          </w:tcPr>
          <w:p w:rsidR="00122223" w:rsidRPr="00D41BBD" w:rsidRDefault="00122223" w:rsidP="00E61B5C">
            <w:pPr>
              <w:keepNext/>
              <w:rPr>
                <w:b/>
              </w:rPr>
              <w:pPrChange w:id="988" w:author="drmoore" w:date="2016-11-14T08:58:00Z">
                <w:pPr>
                  <w:keepNext/>
                </w:pPr>
              </w:pPrChange>
            </w:pPr>
            <w:r w:rsidRPr="00D41BBD">
              <w:rPr>
                <w:b/>
              </w:rPr>
              <w:t>IODVS avg. (</w:t>
            </w:r>
            <w:proofErr w:type="spellStart"/>
            <w:r w:rsidRPr="00D41BBD">
              <w:rPr>
                <w:b/>
              </w:rPr>
              <w:t>uJ</w:t>
            </w:r>
            <w:proofErr w:type="spellEnd"/>
            <w:r w:rsidRPr="00D41BBD">
              <w:rPr>
                <w:b/>
              </w:rPr>
              <w:t>)</w:t>
            </w:r>
          </w:p>
        </w:tc>
        <w:tc>
          <w:tcPr>
            <w:tcW w:w="1890" w:type="dxa"/>
            <w:noWrap/>
          </w:tcPr>
          <w:p w:rsidR="00122223" w:rsidRPr="00D41BBD" w:rsidRDefault="00122223" w:rsidP="00E61B5C">
            <w:pPr>
              <w:keepNext/>
              <w:rPr>
                <w:b/>
              </w:rPr>
              <w:pPrChange w:id="989" w:author="drmoore" w:date="2016-11-14T08:58:00Z">
                <w:pPr>
                  <w:keepNext/>
                </w:pPr>
              </w:pPrChange>
            </w:pPr>
            <w:r w:rsidRPr="00D41BBD">
              <w:rPr>
                <w:b/>
              </w:rPr>
              <w:t>Delta</w:t>
            </w:r>
          </w:p>
        </w:tc>
      </w:tr>
      <w:tr w:rsidR="00122223" w:rsidRPr="00454C06" w:rsidTr="00122223">
        <w:trPr>
          <w:cantSplit/>
          <w:jc w:val="center"/>
        </w:trPr>
        <w:tc>
          <w:tcPr>
            <w:tcW w:w="2065" w:type="dxa"/>
            <w:noWrap/>
          </w:tcPr>
          <w:p w:rsidR="00122223" w:rsidRPr="009B2824" w:rsidRDefault="00122223" w:rsidP="00E61B5C">
            <w:pPr>
              <w:keepNext/>
              <w:pPrChange w:id="990" w:author="drmoore" w:date="2016-11-14T08:58:00Z">
                <w:pPr>
                  <w:keepNext/>
                </w:pPr>
              </w:pPrChange>
            </w:pPr>
            <w:r w:rsidRPr="009B2824">
              <w:t>Duty: 0%</w:t>
            </w:r>
          </w:p>
        </w:tc>
        <w:tc>
          <w:tcPr>
            <w:tcW w:w="1805" w:type="dxa"/>
            <w:noWrap/>
          </w:tcPr>
          <w:p w:rsidR="00122223" w:rsidRPr="009B2824" w:rsidRDefault="00122223" w:rsidP="00E61B5C">
            <w:pPr>
              <w:keepNext/>
              <w:pPrChange w:id="991" w:author="drmoore" w:date="2016-11-14T08:58:00Z">
                <w:pPr>
                  <w:keepNext/>
                </w:pPr>
              </w:pPrChange>
            </w:pPr>
            <w:r w:rsidRPr="009B2824">
              <w:t>9.84</w:t>
            </w:r>
          </w:p>
        </w:tc>
        <w:tc>
          <w:tcPr>
            <w:tcW w:w="1885" w:type="dxa"/>
            <w:noWrap/>
          </w:tcPr>
          <w:p w:rsidR="00122223" w:rsidRPr="009B2824" w:rsidRDefault="00122223" w:rsidP="00E61B5C">
            <w:pPr>
              <w:keepNext/>
              <w:pPrChange w:id="992" w:author="drmoore" w:date="2016-11-14T08:58:00Z">
                <w:pPr>
                  <w:keepNext/>
                </w:pPr>
              </w:pPrChange>
            </w:pPr>
            <w:r w:rsidRPr="009B2824">
              <w:t>3.28</w:t>
            </w:r>
          </w:p>
        </w:tc>
        <w:tc>
          <w:tcPr>
            <w:tcW w:w="1890" w:type="dxa"/>
            <w:noWrap/>
          </w:tcPr>
          <w:p w:rsidR="00122223" w:rsidRPr="009B2824" w:rsidRDefault="00122223" w:rsidP="00E61B5C">
            <w:pPr>
              <w:keepNext/>
              <w:pPrChange w:id="993" w:author="drmoore" w:date="2016-11-14T08:58:00Z">
                <w:pPr>
                  <w:keepNext/>
                </w:pPr>
              </w:pPrChange>
            </w:pPr>
            <w:r w:rsidRPr="009B2824">
              <w:t>-66.70%</w:t>
            </w:r>
          </w:p>
        </w:tc>
      </w:tr>
      <w:tr w:rsidR="00122223" w:rsidRPr="00454C06" w:rsidTr="00122223">
        <w:trPr>
          <w:cantSplit/>
          <w:jc w:val="center"/>
        </w:trPr>
        <w:tc>
          <w:tcPr>
            <w:tcW w:w="2065" w:type="dxa"/>
            <w:noWrap/>
          </w:tcPr>
          <w:p w:rsidR="00122223" w:rsidRPr="009B2824" w:rsidRDefault="00122223" w:rsidP="00E61B5C">
            <w:pPr>
              <w:keepNext/>
              <w:pPrChange w:id="994" w:author="drmoore" w:date="2016-11-14T08:58:00Z">
                <w:pPr>
                  <w:keepNext/>
                </w:pPr>
              </w:pPrChange>
            </w:pPr>
            <w:r w:rsidRPr="009B2824">
              <w:t>Duty: 25%</w:t>
            </w:r>
          </w:p>
        </w:tc>
        <w:tc>
          <w:tcPr>
            <w:tcW w:w="1805" w:type="dxa"/>
            <w:noWrap/>
          </w:tcPr>
          <w:p w:rsidR="00122223" w:rsidRPr="009B2824" w:rsidRDefault="00122223" w:rsidP="00E61B5C">
            <w:pPr>
              <w:keepNext/>
              <w:pPrChange w:id="995" w:author="drmoore" w:date="2016-11-14T08:58:00Z">
                <w:pPr>
                  <w:keepNext/>
                </w:pPr>
              </w:pPrChange>
            </w:pPr>
            <w:r w:rsidRPr="009B2824">
              <w:t>30.24</w:t>
            </w:r>
          </w:p>
        </w:tc>
        <w:tc>
          <w:tcPr>
            <w:tcW w:w="1885" w:type="dxa"/>
            <w:noWrap/>
          </w:tcPr>
          <w:p w:rsidR="00122223" w:rsidRPr="009B2824" w:rsidRDefault="00122223" w:rsidP="00E61B5C">
            <w:pPr>
              <w:keepNext/>
              <w:pPrChange w:id="996" w:author="drmoore" w:date="2016-11-14T08:58:00Z">
                <w:pPr>
                  <w:keepNext/>
                </w:pPr>
              </w:pPrChange>
            </w:pPr>
            <w:r w:rsidRPr="009B2824">
              <w:t>20.20</w:t>
            </w:r>
          </w:p>
        </w:tc>
        <w:tc>
          <w:tcPr>
            <w:tcW w:w="1890" w:type="dxa"/>
            <w:noWrap/>
          </w:tcPr>
          <w:p w:rsidR="00122223" w:rsidRPr="009B2824" w:rsidRDefault="00122223" w:rsidP="00E61B5C">
            <w:pPr>
              <w:keepNext/>
              <w:pPrChange w:id="997" w:author="drmoore" w:date="2016-11-14T08:58:00Z">
                <w:pPr>
                  <w:keepNext/>
                </w:pPr>
              </w:pPrChange>
            </w:pPr>
            <w:r w:rsidRPr="009B2824">
              <w:t>-33.19%</w:t>
            </w:r>
          </w:p>
        </w:tc>
      </w:tr>
      <w:tr w:rsidR="00122223" w:rsidRPr="0098506B" w:rsidTr="00122223">
        <w:trPr>
          <w:cantSplit/>
          <w:jc w:val="center"/>
        </w:trPr>
        <w:tc>
          <w:tcPr>
            <w:tcW w:w="2065" w:type="dxa"/>
            <w:noWrap/>
          </w:tcPr>
          <w:p w:rsidR="00122223" w:rsidRPr="009B2824" w:rsidRDefault="00122223" w:rsidP="00E61B5C">
            <w:pPr>
              <w:keepNext/>
              <w:pPrChange w:id="998" w:author="drmoore" w:date="2016-11-14T08:58:00Z">
                <w:pPr>
                  <w:keepNext/>
                </w:pPr>
              </w:pPrChange>
            </w:pPr>
            <w:r w:rsidRPr="009B2824">
              <w:t>Duty: 50%</w:t>
            </w:r>
          </w:p>
        </w:tc>
        <w:tc>
          <w:tcPr>
            <w:tcW w:w="1805" w:type="dxa"/>
            <w:noWrap/>
          </w:tcPr>
          <w:p w:rsidR="00122223" w:rsidRPr="009B2824" w:rsidRDefault="00122223" w:rsidP="00E61B5C">
            <w:pPr>
              <w:keepNext/>
              <w:pPrChange w:id="999" w:author="drmoore" w:date="2016-11-14T08:58:00Z">
                <w:pPr>
                  <w:keepNext/>
                </w:pPr>
              </w:pPrChange>
            </w:pPr>
            <w:r w:rsidRPr="009B2824">
              <w:t>50.63</w:t>
            </w:r>
          </w:p>
        </w:tc>
        <w:tc>
          <w:tcPr>
            <w:tcW w:w="1885" w:type="dxa"/>
            <w:noWrap/>
          </w:tcPr>
          <w:p w:rsidR="00122223" w:rsidRPr="009B2824" w:rsidRDefault="00122223" w:rsidP="00E61B5C">
            <w:pPr>
              <w:keepNext/>
              <w:pPrChange w:id="1000" w:author="drmoore" w:date="2016-11-14T08:58:00Z">
                <w:pPr>
                  <w:keepNext/>
                </w:pPr>
              </w:pPrChange>
            </w:pPr>
            <w:r w:rsidRPr="009B2824">
              <w:t>37.13</w:t>
            </w:r>
          </w:p>
        </w:tc>
        <w:tc>
          <w:tcPr>
            <w:tcW w:w="1890" w:type="dxa"/>
            <w:noWrap/>
          </w:tcPr>
          <w:p w:rsidR="00122223" w:rsidRPr="009B2824" w:rsidRDefault="00122223" w:rsidP="00E61B5C">
            <w:pPr>
              <w:keepNext/>
              <w:pPrChange w:id="1001" w:author="drmoore" w:date="2016-11-14T08:58:00Z">
                <w:pPr>
                  <w:keepNext/>
                </w:pPr>
              </w:pPrChange>
            </w:pPr>
            <w:r w:rsidRPr="009B2824">
              <w:t>-26.67%</w:t>
            </w:r>
          </w:p>
        </w:tc>
      </w:tr>
      <w:tr w:rsidR="00122223" w:rsidRPr="0098506B" w:rsidTr="00122223">
        <w:trPr>
          <w:cantSplit/>
          <w:jc w:val="center"/>
        </w:trPr>
        <w:tc>
          <w:tcPr>
            <w:tcW w:w="2065" w:type="dxa"/>
            <w:noWrap/>
          </w:tcPr>
          <w:p w:rsidR="00122223" w:rsidRPr="009B2824" w:rsidRDefault="00122223" w:rsidP="00E61B5C">
            <w:pPr>
              <w:keepNext/>
              <w:pPrChange w:id="1002" w:author="drmoore" w:date="2016-11-14T08:58:00Z">
                <w:pPr>
                  <w:keepNext/>
                </w:pPr>
              </w:pPrChange>
            </w:pPr>
            <w:r w:rsidRPr="009B2824">
              <w:t>Duty: 75%</w:t>
            </w:r>
          </w:p>
        </w:tc>
        <w:tc>
          <w:tcPr>
            <w:tcW w:w="1805" w:type="dxa"/>
            <w:noWrap/>
          </w:tcPr>
          <w:p w:rsidR="00122223" w:rsidRPr="009B2824" w:rsidRDefault="00122223" w:rsidP="00E61B5C">
            <w:pPr>
              <w:keepNext/>
              <w:pPrChange w:id="1003" w:author="drmoore" w:date="2016-11-14T08:58:00Z">
                <w:pPr>
                  <w:keepNext/>
                </w:pPr>
              </w:pPrChange>
            </w:pPr>
            <w:r w:rsidRPr="009B2824">
              <w:t>71.03</w:t>
            </w:r>
          </w:p>
        </w:tc>
        <w:tc>
          <w:tcPr>
            <w:tcW w:w="1885" w:type="dxa"/>
            <w:noWrap/>
          </w:tcPr>
          <w:p w:rsidR="00122223" w:rsidRPr="009B2824" w:rsidRDefault="00122223" w:rsidP="00E61B5C">
            <w:pPr>
              <w:keepNext/>
              <w:pPrChange w:id="1004" w:author="drmoore" w:date="2016-11-14T08:58:00Z">
                <w:pPr>
                  <w:keepNext/>
                </w:pPr>
              </w:pPrChange>
            </w:pPr>
            <w:r w:rsidRPr="009B2824">
              <w:t>54.05</w:t>
            </w:r>
          </w:p>
        </w:tc>
        <w:tc>
          <w:tcPr>
            <w:tcW w:w="1890" w:type="dxa"/>
            <w:noWrap/>
          </w:tcPr>
          <w:p w:rsidR="00122223" w:rsidRPr="009B2824" w:rsidRDefault="00122223" w:rsidP="00E61B5C">
            <w:pPr>
              <w:keepNext/>
              <w:pPrChange w:id="1005" w:author="drmoore" w:date="2016-11-14T08:58:00Z">
                <w:pPr>
                  <w:keepNext/>
                </w:pPr>
              </w:pPrChange>
            </w:pPr>
            <w:r w:rsidRPr="009B2824">
              <w:t>-23.90%</w:t>
            </w:r>
          </w:p>
        </w:tc>
      </w:tr>
      <w:tr w:rsidR="00122223" w:rsidRPr="0098506B" w:rsidTr="00122223">
        <w:trPr>
          <w:cantSplit/>
          <w:jc w:val="center"/>
        </w:trPr>
        <w:tc>
          <w:tcPr>
            <w:tcW w:w="2065" w:type="dxa"/>
            <w:noWrap/>
          </w:tcPr>
          <w:p w:rsidR="00122223" w:rsidRPr="009B2824" w:rsidRDefault="00122223" w:rsidP="00E61B5C">
            <w:pPr>
              <w:keepNext/>
              <w:pPrChange w:id="1006" w:author="drmoore" w:date="2016-11-14T08:58:00Z">
                <w:pPr>
                  <w:keepNext/>
                </w:pPr>
              </w:pPrChange>
            </w:pPr>
            <w:r w:rsidRPr="009B2824">
              <w:t>Duty: 100%</w:t>
            </w:r>
          </w:p>
        </w:tc>
        <w:tc>
          <w:tcPr>
            <w:tcW w:w="1805" w:type="dxa"/>
            <w:noWrap/>
          </w:tcPr>
          <w:p w:rsidR="00122223" w:rsidRPr="009B2824" w:rsidRDefault="00122223" w:rsidP="00E61B5C">
            <w:pPr>
              <w:keepNext/>
              <w:pPrChange w:id="1007" w:author="drmoore" w:date="2016-11-14T08:58:00Z">
                <w:pPr>
                  <w:keepNext/>
                </w:pPr>
              </w:pPrChange>
            </w:pPr>
            <w:r w:rsidRPr="009B2824">
              <w:t>91.42</w:t>
            </w:r>
          </w:p>
        </w:tc>
        <w:tc>
          <w:tcPr>
            <w:tcW w:w="1885" w:type="dxa"/>
            <w:noWrap/>
          </w:tcPr>
          <w:p w:rsidR="00122223" w:rsidRPr="009B2824" w:rsidRDefault="00122223" w:rsidP="00E61B5C">
            <w:pPr>
              <w:keepNext/>
              <w:pPrChange w:id="1008" w:author="drmoore" w:date="2016-11-14T08:58:00Z">
                <w:pPr>
                  <w:keepNext/>
                </w:pPr>
              </w:pPrChange>
            </w:pPr>
            <w:r w:rsidRPr="009B2824">
              <w:t>70.98</w:t>
            </w:r>
          </w:p>
        </w:tc>
        <w:tc>
          <w:tcPr>
            <w:tcW w:w="1890" w:type="dxa"/>
            <w:noWrap/>
          </w:tcPr>
          <w:p w:rsidR="00122223" w:rsidRPr="009B2824" w:rsidRDefault="00122223" w:rsidP="00E61B5C">
            <w:pPr>
              <w:keepNext/>
              <w:pPrChange w:id="1009" w:author="drmoore" w:date="2016-11-14T08:58:00Z">
                <w:pPr>
                  <w:keepNext/>
                </w:pPr>
              </w:pPrChange>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4968C88C" wp14:editId="53E2726F">
            <wp:extent cx="5656831" cy="73152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672969" cy="7336069"/>
                    </a:xfrm>
                    <a:prstGeom prst="rect">
                      <a:avLst/>
                    </a:prstGeom>
                  </pic:spPr>
                </pic:pic>
              </a:graphicData>
            </a:graphic>
          </wp:inline>
        </w:drawing>
      </w:r>
    </w:p>
    <w:p w:rsidR="00122223" w:rsidRDefault="00122223" w:rsidP="00263768">
      <w:pPr>
        <w:pStyle w:val="StyleCaptionCentered"/>
      </w:pPr>
      <w:bookmarkStart w:id="1010" w:name="_Ref432376520"/>
      <w:bookmarkStart w:id="1011" w:name="_Toc465776472"/>
      <w:r>
        <w:t xml:space="preserve">Figure </w:t>
      </w:r>
      <w:r w:rsidR="0004287A">
        <w:fldChar w:fldCharType="begin"/>
      </w:r>
      <w:r w:rsidR="0004287A">
        <w:instrText xml:space="preserve"> SEQ Figure \* ARABIC </w:instrText>
      </w:r>
      <w:r w:rsidR="0004287A">
        <w:fldChar w:fldCharType="separate"/>
      </w:r>
      <w:r w:rsidR="00155DAD">
        <w:rPr>
          <w:noProof/>
        </w:rPr>
        <w:t>15</w:t>
      </w:r>
      <w:r w:rsidR="0004287A">
        <w:rPr>
          <w:noProof/>
        </w:rPr>
        <w:fldChar w:fldCharType="end"/>
      </w:r>
      <w:bookmarkEnd w:id="1010"/>
      <w:r>
        <w:t>: EEPROM IODVS Test</w:t>
      </w:r>
      <w:bookmarkEnd w:id="1011"/>
    </w:p>
    <w:p w:rsidR="00122223" w:rsidRDefault="00122223" w:rsidP="0078529A">
      <w:pPr>
        <w:pStyle w:val="Heading3"/>
        <w:numPr>
          <w:ilvl w:val="2"/>
          <w:numId w:val="28"/>
        </w:numPr>
      </w:pPr>
      <w:bookmarkStart w:id="1012" w:name="_Toc465297443"/>
      <w:bookmarkStart w:id="1013" w:name="_Toc466975297"/>
      <w:proofErr w:type="spellStart"/>
      <w:r>
        <w:lastRenderedPageBreak/>
        <w:t>Numonyx</w:t>
      </w:r>
      <w:proofErr w:type="spellEnd"/>
      <w:r>
        <w:t xml:space="preserve"> M25PX16 Serial Flash</w:t>
      </w:r>
      <w:bookmarkEnd w:id="1012"/>
      <w:bookmarkEnd w:id="1013"/>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155DAD">
        <w:t xml:space="preserve">Figure </w:t>
      </w:r>
      <w:r w:rsidR="00155DAD">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155DAD">
        <w:t xml:space="preserve">Figure </w:t>
      </w:r>
      <w:r w:rsidR="00155DAD">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314CE26B" wp14:editId="6D96F165">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263768">
      <w:pPr>
        <w:pStyle w:val="StyleCaptionCentered"/>
      </w:pPr>
      <w:bookmarkStart w:id="1014" w:name="_Ref432581637"/>
      <w:bookmarkStart w:id="1015" w:name="_Toc465776473"/>
      <w:r>
        <w:t xml:space="preserve">Figure </w:t>
      </w:r>
      <w:r w:rsidR="0004287A">
        <w:fldChar w:fldCharType="begin"/>
      </w:r>
      <w:r w:rsidR="0004287A">
        <w:instrText xml:space="preserve"> SEQ Figure \* ARABIC </w:instrText>
      </w:r>
      <w:r w:rsidR="0004287A">
        <w:fldChar w:fldCharType="separate"/>
      </w:r>
      <w:r w:rsidR="00155DAD">
        <w:rPr>
          <w:noProof/>
        </w:rPr>
        <w:t>16</w:t>
      </w:r>
      <w:r w:rsidR="0004287A">
        <w:rPr>
          <w:noProof/>
        </w:rPr>
        <w:fldChar w:fldCharType="end"/>
      </w:r>
      <w:bookmarkEnd w:id="1014"/>
      <w:r>
        <w:t xml:space="preserve">: Serial Flash </w:t>
      </w:r>
      <w:r w:rsidRPr="00F23683">
        <w:t>Write State Transition Diagram</w:t>
      </w:r>
      <w:bookmarkEnd w:id="1015"/>
    </w:p>
    <w:p w:rsidR="00122223" w:rsidRDefault="00122223" w:rsidP="00122223"/>
    <w:p w:rsidR="00122223" w:rsidRDefault="00122223" w:rsidP="00D528F5">
      <w:pPr>
        <w:pStyle w:val="StyleCaptionCentered"/>
        <w:keepNext/>
      </w:pPr>
      <w:bookmarkStart w:id="1016" w:name="_Toc465776539"/>
      <w:r>
        <w:lastRenderedPageBreak/>
        <w:t xml:space="preserve">Table </w:t>
      </w:r>
      <w:r w:rsidR="0004287A">
        <w:fldChar w:fldCharType="begin"/>
      </w:r>
      <w:r w:rsidR="0004287A">
        <w:instrText xml:space="preserve"> SEQ Table \* ARABIC </w:instrText>
      </w:r>
      <w:r w:rsidR="0004287A">
        <w:fldChar w:fldCharType="separate"/>
      </w:r>
      <w:r w:rsidR="00155DAD">
        <w:rPr>
          <w:noProof/>
        </w:rPr>
        <w:t>7</w:t>
      </w:r>
      <w:r w:rsidR="0004287A">
        <w:rPr>
          <w:noProof/>
        </w:rPr>
        <w:fldChar w:fldCharType="end"/>
      </w:r>
      <w:r>
        <w:t xml:space="preserve">: </w:t>
      </w:r>
      <w:r w:rsidRPr="007D62A2">
        <w:t>M25PX16 Peripheral Power Profile</w:t>
      </w:r>
      <w:bookmarkEnd w:id="1016"/>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E61B5C">
            <w:pPr>
              <w:keepNext/>
              <w:rPr>
                <w:b/>
              </w:rPr>
              <w:pPrChange w:id="1017" w:author="drmoore" w:date="2016-11-14T08:58:00Z">
                <w:pPr/>
              </w:pPrChange>
            </w:pPr>
            <w:r w:rsidRPr="00D41BBD">
              <w:rPr>
                <w:b/>
              </w:rPr>
              <w:t>State</w:t>
            </w:r>
          </w:p>
        </w:tc>
        <w:tc>
          <w:tcPr>
            <w:tcW w:w="1980" w:type="dxa"/>
            <w:noWrap/>
          </w:tcPr>
          <w:p w:rsidR="00122223" w:rsidRPr="00D41BBD" w:rsidRDefault="00122223" w:rsidP="00E61B5C">
            <w:pPr>
              <w:keepNext/>
              <w:rPr>
                <w:b/>
              </w:rPr>
              <w:pPrChange w:id="1018" w:author="drmoore" w:date="2016-11-14T08:58:00Z">
                <w:pPr/>
              </w:pPrChange>
            </w:pPr>
            <w:r w:rsidRPr="00D41BBD">
              <w:rPr>
                <w:b/>
              </w:rPr>
              <w:t>Voltage (Control)</w:t>
            </w:r>
          </w:p>
        </w:tc>
        <w:tc>
          <w:tcPr>
            <w:tcW w:w="1980" w:type="dxa"/>
            <w:noWrap/>
          </w:tcPr>
          <w:p w:rsidR="00122223" w:rsidRPr="00D41BBD" w:rsidRDefault="00122223" w:rsidP="00E61B5C">
            <w:pPr>
              <w:keepNext/>
              <w:rPr>
                <w:b/>
              </w:rPr>
              <w:pPrChange w:id="1019" w:author="drmoore" w:date="2016-11-14T08:58:00Z">
                <w:pPr/>
              </w:pPrChange>
            </w:pPr>
            <w:r w:rsidRPr="00D41BBD">
              <w:rPr>
                <w:b/>
              </w:rPr>
              <w:t>Voltage (IODVS)</w:t>
            </w:r>
          </w:p>
        </w:tc>
        <w:tc>
          <w:tcPr>
            <w:tcW w:w="1800" w:type="dxa"/>
            <w:noWrap/>
          </w:tcPr>
          <w:p w:rsidR="00122223" w:rsidRPr="00D41BBD" w:rsidRDefault="00122223" w:rsidP="00E61B5C">
            <w:pPr>
              <w:keepNext/>
              <w:rPr>
                <w:b/>
              </w:rPr>
              <w:pPrChange w:id="1020" w:author="drmoore" w:date="2016-11-14T08:58:00Z">
                <w:pPr/>
              </w:pPrChange>
            </w:pPr>
            <w:r w:rsidRPr="00D41BBD">
              <w:rPr>
                <w:b/>
              </w:rPr>
              <w:t>Duration</w:t>
            </w:r>
          </w:p>
        </w:tc>
      </w:tr>
      <w:tr w:rsidR="00122223" w:rsidRPr="00454C06" w:rsidTr="00122223">
        <w:trPr>
          <w:cantSplit/>
          <w:jc w:val="center"/>
        </w:trPr>
        <w:tc>
          <w:tcPr>
            <w:tcW w:w="1885" w:type="dxa"/>
            <w:noWrap/>
          </w:tcPr>
          <w:p w:rsidR="00122223" w:rsidRPr="009B2824" w:rsidRDefault="00122223" w:rsidP="00E61B5C">
            <w:pPr>
              <w:keepNext/>
              <w:pPrChange w:id="1021" w:author="drmoore" w:date="2016-11-14T08:58:00Z">
                <w:pPr/>
              </w:pPrChange>
            </w:pPr>
            <w:r>
              <w:t>Idle</w:t>
            </w:r>
          </w:p>
        </w:tc>
        <w:tc>
          <w:tcPr>
            <w:tcW w:w="1980" w:type="dxa"/>
            <w:noWrap/>
          </w:tcPr>
          <w:p w:rsidR="00122223" w:rsidRPr="009B2824" w:rsidRDefault="00122223" w:rsidP="00E61B5C">
            <w:pPr>
              <w:keepNext/>
              <w:pPrChange w:id="1022" w:author="drmoore" w:date="2016-11-14T08:58:00Z">
                <w:pPr/>
              </w:pPrChange>
            </w:pPr>
            <w:r>
              <w:t>3.3v</w:t>
            </w:r>
          </w:p>
        </w:tc>
        <w:tc>
          <w:tcPr>
            <w:tcW w:w="1980" w:type="dxa"/>
            <w:noWrap/>
          </w:tcPr>
          <w:p w:rsidR="00122223" w:rsidRPr="009B2824" w:rsidRDefault="00122223" w:rsidP="00E61B5C">
            <w:pPr>
              <w:keepNext/>
              <w:pPrChange w:id="1023" w:author="drmoore" w:date="2016-11-14T08:58:00Z">
                <w:pPr/>
              </w:pPrChange>
            </w:pPr>
            <w:r>
              <w:t>2.3v</w:t>
            </w:r>
          </w:p>
        </w:tc>
        <w:tc>
          <w:tcPr>
            <w:tcW w:w="1800" w:type="dxa"/>
            <w:noWrap/>
          </w:tcPr>
          <w:p w:rsidR="00122223" w:rsidRPr="009B2824" w:rsidRDefault="00122223" w:rsidP="00E61B5C">
            <w:pPr>
              <w:keepNext/>
              <w:pPrChange w:id="1024" w:author="drmoore" w:date="2016-11-14T08:58:00Z">
                <w:pPr/>
              </w:pPrChange>
            </w:pPr>
            <w:r>
              <w:t>Steady State</w:t>
            </w:r>
          </w:p>
        </w:tc>
      </w:tr>
      <w:tr w:rsidR="00122223" w:rsidRPr="00454C06" w:rsidTr="00122223">
        <w:trPr>
          <w:cantSplit/>
          <w:jc w:val="center"/>
        </w:trPr>
        <w:tc>
          <w:tcPr>
            <w:tcW w:w="1885" w:type="dxa"/>
            <w:noWrap/>
          </w:tcPr>
          <w:p w:rsidR="00122223" w:rsidRPr="009B2824" w:rsidRDefault="00122223" w:rsidP="00E61B5C">
            <w:pPr>
              <w:keepNext/>
              <w:pPrChange w:id="1025" w:author="drmoore" w:date="2016-11-14T08:58:00Z">
                <w:pPr/>
              </w:pPrChange>
            </w:pPr>
            <w:r>
              <w:t>Reading</w:t>
            </w:r>
          </w:p>
        </w:tc>
        <w:tc>
          <w:tcPr>
            <w:tcW w:w="1980" w:type="dxa"/>
            <w:noWrap/>
          </w:tcPr>
          <w:p w:rsidR="00122223" w:rsidRPr="009B2824" w:rsidRDefault="00122223" w:rsidP="00E61B5C">
            <w:pPr>
              <w:keepNext/>
              <w:pPrChange w:id="1026" w:author="drmoore" w:date="2016-11-14T08:58:00Z">
                <w:pPr/>
              </w:pPrChange>
            </w:pPr>
            <w:r>
              <w:t>3.3v</w:t>
            </w:r>
          </w:p>
        </w:tc>
        <w:tc>
          <w:tcPr>
            <w:tcW w:w="1980" w:type="dxa"/>
            <w:noWrap/>
          </w:tcPr>
          <w:p w:rsidR="00122223" w:rsidRPr="009B2824" w:rsidRDefault="00122223" w:rsidP="00E61B5C">
            <w:pPr>
              <w:keepNext/>
              <w:pPrChange w:id="1027" w:author="drmoore" w:date="2016-11-14T08:58:00Z">
                <w:pPr/>
              </w:pPrChange>
            </w:pPr>
            <w:r>
              <w:t>3.3v</w:t>
            </w:r>
          </w:p>
        </w:tc>
        <w:tc>
          <w:tcPr>
            <w:tcW w:w="1800" w:type="dxa"/>
            <w:noWrap/>
          </w:tcPr>
          <w:p w:rsidR="00122223" w:rsidRPr="009B2824" w:rsidRDefault="00122223" w:rsidP="00E61B5C">
            <w:pPr>
              <w:keepNext/>
              <w:pPrChange w:id="1028" w:author="drmoore" w:date="2016-11-14T08:58:00Z">
                <w:pPr/>
              </w:pPrChange>
            </w:pPr>
            <w:r>
              <w:t>~10ms</w:t>
            </w:r>
          </w:p>
        </w:tc>
      </w:tr>
      <w:tr w:rsidR="00122223" w:rsidRPr="0098506B" w:rsidTr="00122223">
        <w:trPr>
          <w:cantSplit/>
          <w:jc w:val="center"/>
        </w:trPr>
        <w:tc>
          <w:tcPr>
            <w:tcW w:w="1885" w:type="dxa"/>
            <w:noWrap/>
          </w:tcPr>
          <w:p w:rsidR="00122223" w:rsidRPr="009B2824" w:rsidRDefault="00122223" w:rsidP="00E61B5C">
            <w:pPr>
              <w:keepNext/>
              <w:pPrChange w:id="1029" w:author="drmoore" w:date="2016-11-14T08:58:00Z">
                <w:pPr/>
              </w:pPrChange>
            </w:pPr>
            <w:r>
              <w:t>Erase (Command)</w:t>
            </w:r>
          </w:p>
        </w:tc>
        <w:tc>
          <w:tcPr>
            <w:tcW w:w="1980" w:type="dxa"/>
            <w:noWrap/>
          </w:tcPr>
          <w:p w:rsidR="00122223" w:rsidRPr="009B2824" w:rsidRDefault="00122223" w:rsidP="00E61B5C">
            <w:pPr>
              <w:keepNext/>
              <w:pPrChange w:id="1030" w:author="drmoore" w:date="2016-11-14T08:58:00Z">
                <w:pPr/>
              </w:pPrChange>
            </w:pPr>
            <w:r>
              <w:t>3.3v</w:t>
            </w:r>
          </w:p>
        </w:tc>
        <w:tc>
          <w:tcPr>
            <w:tcW w:w="1980" w:type="dxa"/>
            <w:noWrap/>
          </w:tcPr>
          <w:p w:rsidR="00122223" w:rsidRPr="009B2824" w:rsidRDefault="00122223" w:rsidP="00E61B5C">
            <w:pPr>
              <w:keepNext/>
              <w:pPrChange w:id="1031" w:author="drmoore" w:date="2016-11-14T08:58:00Z">
                <w:pPr/>
              </w:pPrChange>
            </w:pPr>
            <w:r>
              <w:t>3.3v</w:t>
            </w:r>
          </w:p>
        </w:tc>
        <w:tc>
          <w:tcPr>
            <w:tcW w:w="1800" w:type="dxa"/>
            <w:noWrap/>
          </w:tcPr>
          <w:p w:rsidR="00122223" w:rsidRPr="009B2824" w:rsidRDefault="00122223" w:rsidP="00E61B5C">
            <w:pPr>
              <w:keepNext/>
              <w:pPrChange w:id="1032" w:author="drmoore" w:date="2016-11-14T08:58:00Z">
                <w:pPr/>
              </w:pPrChange>
            </w:pPr>
            <w:r>
              <w:t>~10us</w:t>
            </w:r>
          </w:p>
        </w:tc>
      </w:tr>
      <w:tr w:rsidR="00122223" w:rsidRPr="0098506B" w:rsidTr="00122223">
        <w:trPr>
          <w:cantSplit/>
          <w:jc w:val="center"/>
        </w:trPr>
        <w:tc>
          <w:tcPr>
            <w:tcW w:w="1885" w:type="dxa"/>
            <w:noWrap/>
          </w:tcPr>
          <w:p w:rsidR="00122223" w:rsidRPr="009B2824" w:rsidRDefault="00122223" w:rsidP="00E61B5C">
            <w:pPr>
              <w:keepNext/>
              <w:pPrChange w:id="1033" w:author="drmoore" w:date="2016-11-14T08:58:00Z">
                <w:pPr/>
              </w:pPrChange>
            </w:pPr>
            <w:r>
              <w:t>Waiting</w:t>
            </w:r>
          </w:p>
        </w:tc>
        <w:tc>
          <w:tcPr>
            <w:tcW w:w="1980" w:type="dxa"/>
            <w:noWrap/>
          </w:tcPr>
          <w:p w:rsidR="00122223" w:rsidRPr="009B2824" w:rsidRDefault="00122223" w:rsidP="00E61B5C">
            <w:pPr>
              <w:keepNext/>
              <w:pPrChange w:id="1034" w:author="drmoore" w:date="2016-11-14T08:58:00Z">
                <w:pPr/>
              </w:pPrChange>
            </w:pPr>
            <w:r>
              <w:t>3.3v</w:t>
            </w:r>
          </w:p>
        </w:tc>
        <w:tc>
          <w:tcPr>
            <w:tcW w:w="1980" w:type="dxa"/>
            <w:noWrap/>
          </w:tcPr>
          <w:p w:rsidR="00122223" w:rsidRPr="009B2824" w:rsidRDefault="00122223" w:rsidP="00E61B5C">
            <w:pPr>
              <w:keepNext/>
              <w:pPrChange w:id="1035" w:author="drmoore" w:date="2016-11-14T08:58:00Z">
                <w:pPr/>
              </w:pPrChange>
            </w:pPr>
            <w:r>
              <w:t>2.3v</w:t>
            </w:r>
          </w:p>
        </w:tc>
        <w:tc>
          <w:tcPr>
            <w:tcW w:w="1800" w:type="dxa"/>
            <w:noWrap/>
          </w:tcPr>
          <w:p w:rsidR="00122223" w:rsidRDefault="00122223" w:rsidP="00E61B5C">
            <w:pPr>
              <w:keepNext/>
              <w:pPrChange w:id="1036" w:author="drmoore" w:date="2016-11-14T08:58:00Z">
                <w:pPr/>
              </w:pPrChange>
            </w:pPr>
            <w:r>
              <w:t>~150ms Erase</w:t>
            </w:r>
          </w:p>
          <w:p w:rsidR="00122223" w:rsidRPr="009B2824" w:rsidRDefault="00122223" w:rsidP="00E61B5C">
            <w:pPr>
              <w:keepNext/>
              <w:pPrChange w:id="1037" w:author="drmoore" w:date="2016-11-14T08:58:00Z">
                <w:pPr/>
              </w:pPrChange>
            </w:pPr>
            <w:r>
              <w:t>~5ms per Page</w:t>
            </w:r>
          </w:p>
        </w:tc>
      </w:tr>
      <w:tr w:rsidR="00122223" w:rsidRPr="0098506B" w:rsidTr="00122223">
        <w:trPr>
          <w:cantSplit/>
          <w:jc w:val="center"/>
        </w:trPr>
        <w:tc>
          <w:tcPr>
            <w:tcW w:w="1885" w:type="dxa"/>
            <w:noWrap/>
          </w:tcPr>
          <w:p w:rsidR="00122223" w:rsidRDefault="00122223" w:rsidP="00E61B5C">
            <w:pPr>
              <w:keepNext/>
              <w:pPrChange w:id="1038" w:author="drmoore" w:date="2016-11-14T08:58:00Z">
                <w:pPr/>
              </w:pPrChange>
            </w:pPr>
            <w:r>
              <w:t>Writing</w:t>
            </w:r>
          </w:p>
        </w:tc>
        <w:tc>
          <w:tcPr>
            <w:tcW w:w="1980" w:type="dxa"/>
            <w:noWrap/>
          </w:tcPr>
          <w:p w:rsidR="00122223" w:rsidRDefault="00122223" w:rsidP="00E61B5C">
            <w:pPr>
              <w:keepNext/>
              <w:pPrChange w:id="1039" w:author="drmoore" w:date="2016-11-14T08:58:00Z">
                <w:pPr/>
              </w:pPrChange>
            </w:pPr>
            <w:r>
              <w:t>3.3v</w:t>
            </w:r>
          </w:p>
        </w:tc>
        <w:tc>
          <w:tcPr>
            <w:tcW w:w="1980" w:type="dxa"/>
            <w:noWrap/>
          </w:tcPr>
          <w:p w:rsidR="00122223" w:rsidRDefault="00122223" w:rsidP="00E61B5C">
            <w:pPr>
              <w:keepNext/>
              <w:pPrChange w:id="1040" w:author="drmoore" w:date="2016-11-14T08:58:00Z">
                <w:pPr/>
              </w:pPrChange>
            </w:pPr>
            <w:r>
              <w:t>3.3v</w:t>
            </w:r>
          </w:p>
        </w:tc>
        <w:tc>
          <w:tcPr>
            <w:tcW w:w="1800" w:type="dxa"/>
            <w:noWrap/>
          </w:tcPr>
          <w:p w:rsidR="00122223" w:rsidRDefault="00122223" w:rsidP="00E61B5C">
            <w:pPr>
              <w:keepNext/>
              <w:pPrChange w:id="1041" w:author="drmoore" w:date="2016-11-14T08:58:00Z">
                <w:pPr/>
              </w:pPrChange>
            </w:pPr>
            <w:r>
              <w:t>~1ms per Page</w:t>
            </w:r>
          </w:p>
        </w:tc>
      </w:tr>
      <w:tr w:rsidR="00122223" w:rsidRPr="0098506B" w:rsidTr="00122223">
        <w:trPr>
          <w:cantSplit/>
          <w:jc w:val="center"/>
        </w:trPr>
        <w:tc>
          <w:tcPr>
            <w:tcW w:w="1885" w:type="dxa"/>
            <w:noWrap/>
          </w:tcPr>
          <w:p w:rsidR="00122223" w:rsidRDefault="00122223" w:rsidP="00E61B5C">
            <w:pPr>
              <w:keepNext/>
              <w:pPrChange w:id="1042" w:author="drmoore" w:date="2016-11-14T08:58:00Z">
                <w:pPr/>
              </w:pPrChange>
            </w:pPr>
            <w:r>
              <w:t>Verifying</w:t>
            </w:r>
          </w:p>
        </w:tc>
        <w:tc>
          <w:tcPr>
            <w:tcW w:w="1980" w:type="dxa"/>
            <w:noWrap/>
          </w:tcPr>
          <w:p w:rsidR="00122223" w:rsidRDefault="00122223" w:rsidP="00E61B5C">
            <w:pPr>
              <w:keepNext/>
              <w:pPrChange w:id="1043" w:author="drmoore" w:date="2016-11-14T08:58:00Z">
                <w:pPr/>
              </w:pPrChange>
            </w:pPr>
            <w:r>
              <w:t>3.3v</w:t>
            </w:r>
          </w:p>
        </w:tc>
        <w:tc>
          <w:tcPr>
            <w:tcW w:w="1980" w:type="dxa"/>
            <w:noWrap/>
          </w:tcPr>
          <w:p w:rsidR="00122223" w:rsidRDefault="00122223" w:rsidP="00E61B5C">
            <w:pPr>
              <w:keepNext/>
              <w:pPrChange w:id="1044" w:author="drmoore" w:date="2016-11-14T08:58:00Z">
                <w:pPr/>
              </w:pPrChange>
            </w:pPr>
            <w:r>
              <w:t>3.3v</w:t>
            </w:r>
          </w:p>
        </w:tc>
        <w:tc>
          <w:tcPr>
            <w:tcW w:w="1800" w:type="dxa"/>
            <w:noWrap/>
          </w:tcPr>
          <w:p w:rsidR="00122223" w:rsidRDefault="00122223" w:rsidP="00E61B5C">
            <w:pPr>
              <w:keepNext/>
              <w:pPrChange w:id="1045" w:author="drmoore" w:date="2016-11-14T08:58:00Z">
                <w:pPr/>
              </w:pPrChange>
            </w:pPr>
            <w:r>
              <w:t>~10ms</w:t>
            </w:r>
          </w:p>
        </w:tc>
      </w:tr>
    </w:tbl>
    <w:p w:rsidR="00122223" w:rsidRDefault="00122223" w:rsidP="00122223"/>
    <w:p w:rsidR="00122223" w:rsidRDefault="00122223" w:rsidP="00263768">
      <w:pPr>
        <w:pStyle w:val="StyleCaptionCentered"/>
      </w:pPr>
      <w:bookmarkStart w:id="1046" w:name="_Toc465776540"/>
      <w:r>
        <w:t xml:space="preserve">Table </w:t>
      </w:r>
      <w:r w:rsidR="0004287A">
        <w:fldChar w:fldCharType="begin"/>
      </w:r>
      <w:r w:rsidR="0004287A">
        <w:instrText xml:space="preserve"> SEQ Table \* ARABIC </w:instrText>
      </w:r>
      <w:r w:rsidR="0004287A">
        <w:fldChar w:fldCharType="separate"/>
      </w:r>
      <w:r w:rsidR="00155DAD">
        <w:rPr>
          <w:noProof/>
        </w:rPr>
        <w:t>8</w:t>
      </w:r>
      <w:r w:rsidR="0004287A">
        <w:rPr>
          <w:noProof/>
        </w:rPr>
        <w:fldChar w:fldCharType="end"/>
      </w:r>
      <w:r>
        <w:t>: M25PX16 Energy Consumption</w:t>
      </w:r>
      <w:bookmarkEnd w:id="1046"/>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62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2B79751" wp14:editId="6834E05B">
            <wp:extent cx="5656830" cy="73152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666010" cy="7327072"/>
                    </a:xfrm>
                    <a:prstGeom prst="rect">
                      <a:avLst/>
                    </a:prstGeom>
                  </pic:spPr>
                </pic:pic>
              </a:graphicData>
            </a:graphic>
          </wp:inline>
        </w:drawing>
      </w:r>
    </w:p>
    <w:p w:rsidR="00122223" w:rsidRDefault="00122223" w:rsidP="00263768">
      <w:pPr>
        <w:pStyle w:val="StyleCaptionCentered"/>
      </w:pPr>
      <w:bookmarkStart w:id="1047" w:name="_Ref432581728"/>
      <w:bookmarkStart w:id="1048" w:name="_Toc465776474"/>
      <w:r>
        <w:t xml:space="preserve">Figure </w:t>
      </w:r>
      <w:r w:rsidR="0004287A">
        <w:fldChar w:fldCharType="begin"/>
      </w:r>
      <w:r w:rsidR="0004287A">
        <w:instrText xml:space="preserve"> SEQ Figure \* ARABIC </w:instrText>
      </w:r>
      <w:r w:rsidR="0004287A">
        <w:fldChar w:fldCharType="separate"/>
      </w:r>
      <w:r w:rsidR="00155DAD">
        <w:rPr>
          <w:noProof/>
        </w:rPr>
        <w:t>17</w:t>
      </w:r>
      <w:r w:rsidR="0004287A">
        <w:rPr>
          <w:noProof/>
        </w:rPr>
        <w:fldChar w:fldCharType="end"/>
      </w:r>
      <w:bookmarkEnd w:id="1047"/>
      <w:r>
        <w:t>: Serial Flash IODVS Test</w:t>
      </w:r>
      <w:bookmarkEnd w:id="1048"/>
    </w:p>
    <w:p w:rsidR="00122223" w:rsidRDefault="00122223" w:rsidP="0078529A">
      <w:pPr>
        <w:pStyle w:val="Heading3"/>
        <w:numPr>
          <w:ilvl w:val="2"/>
          <w:numId w:val="28"/>
        </w:numPr>
      </w:pPr>
      <w:bookmarkStart w:id="1049" w:name="_Toc465297444"/>
      <w:bookmarkStart w:id="1050" w:name="_Toc466975298"/>
      <w:r>
        <w:rPr>
          <w:noProof/>
        </w:rPr>
        <w:lastRenderedPageBreak/>
        <w:drawing>
          <wp:anchor distT="0" distB="0" distL="114300" distR="114300" simplePos="0" relativeHeight="251659264" behindDoc="0" locked="0" layoutInCell="1" allowOverlap="1" wp14:anchorId="4F8FEC68" wp14:editId="5F6D3A74">
            <wp:simplePos x="0" y="0"/>
            <wp:positionH relativeFrom="column">
              <wp:posOffset>76200</wp:posOffset>
            </wp:positionH>
            <wp:positionV relativeFrom="paragraph">
              <wp:posOffset>0</wp:posOffset>
            </wp:positionV>
            <wp:extent cx="5562600" cy="29083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2600" cy="2908300"/>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49"/>
      <w:bookmarkEnd w:id="1050"/>
    </w:p>
    <w:p w:rsidR="00122223" w:rsidRDefault="00122223" w:rsidP="00122223">
      <w:pPr>
        <w:keepNext/>
        <w:jc w:val="center"/>
      </w:pPr>
    </w:p>
    <w:p w:rsidR="00122223" w:rsidRDefault="00122223" w:rsidP="00263768">
      <w:pPr>
        <w:pStyle w:val="StyleCaptionCentered"/>
      </w:pPr>
      <w:bookmarkStart w:id="1051" w:name="_Ref432583240"/>
      <w:bookmarkStart w:id="1052" w:name="_Toc465776475"/>
      <w:r>
        <w:t xml:space="preserve">Figure </w:t>
      </w:r>
      <w:r w:rsidR="0004287A">
        <w:fldChar w:fldCharType="begin"/>
      </w:r>
      <w:r w:rsidR="0004287A">
        <w:instrText xml:space="preserve"> SEQ Figure \* ARABIC </w:instrText>
      </w:r>
      <w:r w:rsidR="0004287A">
        <w:fldChar w:fldCharType="separate"/>
      </w:r>
      <w:r w:rsidR="00155DAD">
        <w:rPr>
          <w:noProof/>
        </w:rPr>
        <w:t>18</w:t>
      </w:r>
      <w:r w:rsidR="0004287A">
        <w:rPr>
          <w:noProof/>
        </w:rPr>
        <w:fldChar w:fldCharType="end"/>
      </w:r>
      <w:bookmarkEnd w:id="1051"/>
      <w:r>
        <w:t>: Typical Micro-SD Memory Card Test</w:t>
      </w:r>
      <w:bookmarkEnd w:id="1052"/>
    </w:p>
    <w:p w:rsidR="00122223" w:rsidRDefault="00122223" w:rsidP="00122223">
      <w:pPr>
        <w:keepNext/>
        <w:jc w:val="center"/>
      </w:pPr>
      <w:r>
        <w:rPr>
          <w:noProof/>
        </w:rPr>
        <w:drawing>
          <wp:inline distT="0" distB="0" distL="0" distR="0" wp14:anchorId="7C686AD3" wp14:editId="4CD7161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263768">
      <w:pPr>
        <w:pStyle w:val="StyleCaptionCentered"/>
      </w:pPr>
      <w:bookmarkStart w:id="1053" w:name="_Ref432583194"/>
      <w:bookmarkStart w:id="1054" w:name="_Toc465776476"/>
      <w:r>
        <w:t xml:space="preserve">Figure </w:t>
      </w:r>
      <w:r w:rsidR="0004287A">
        <w:fldChar w:fldCharType="begin"/>
      </w:r>
      <w:r w:rsidR="0004287A">
        <w:instrText xml:space="preserve"> SEQ Figure \* ARABIC </w:instrText>
      </w:r>
      <w:r w:rsidR="0004287A">
        <w:fldChar w:fldCharType="separate"/>
      </w:r>
      <w:r w:rsidR="00155DAD">
        <w:rPr>
          <w:noProof/>
        </w:rPr>
        <w:t>19</w:t>
      </w:r>
      <w:r w:rsidR="0004287A">
        <w:rPr>
          <w:noProof/>
        </w:rPr>
        <w:fldChar w:fldCharType="end"/>
      </w:r>
      <w:bookmarkEnd w:id="1053"/>
      <w:r>
        <w:t>: Micro-SD Memory Card Write State Transition Diagram</w:t>
      </w:r>
      <w:bookmarkEnd w:id="1054"/>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clock speed, slew rate, initialization time, block length, read/write timing and power </w:t>
      </w:r>
      <w:r>
        <w:lastRenderedPageBreak/>
        <w:t>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155DAD">
        <w:t xml:space="preserve">Figure </w:t>
      </w:r>
      <w:r w:rsidR="00155DAD">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155DAD">
        <w:t xml:space="preserve">Figure </w:t>
      </w:r>
      <w:r w:rsidR="00155DAD">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D528F5">
      <w:pPr>
        <w:pStyle w:val="StyleCaptionCentered"/>
        <w:keepNext/>
      </w:pPr>
      <w:bookmarkStart w:id="1055" w:name="_Toc465776541"/>
      <w:r>
        <w:lastRenderedPageBreak/>
        <w:t xml:space="preserve">Table </w:t>
      </w:r>
      <w:r w:rsidR="0004287A">
        <w:fldChar w:fldCharType="begin"/>
      </w:r>
      <w:r w:rsidR="0004287A">
        <w:instrText xml:space="preserve"> SEQ Table \* ARABIC </w:instrText>
      </w:r>
      <w:r w:rsidR="0004287A">
        <w:fldChar w:fldCharType="separate"/>
      </w:r>
      <w:r w:rsidR="00155DAD">
        <w:rPr>
          <w:noProof/>
        </w:rPr>
        <w:t>9</w:t>
      </w:r>
      <w:r w:rsidR="0004287A">
        <w:rPr>
          <w:noProof/>
        </w:rPr>
        <w:fldChar w:fldCharType="end"/>
      </w:r>
      <w:r>
        <w:t>: Generic Micro-SD Memory Card</w:t>
      </w:r>
      <w:r w:rsidRPr="007D62A2">
        <w:t xml:space="preserve"> Peripheral Power Profile</w:t>
      </w:r>
      <w:bookmarkEnd w:id="1055"/>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E61B5C">
            <w:pPr>
              <w:keepNext/>
              <w:rPr>
                <w:b/>
              </w:rPr>
              <w:pPrChange w:id="1056" w:author="drmoore" w:date="2016-11-14T08:57:00Z">
                <w:pPr>
                  <w:keepNext/>
                </w:pPr>
              </w:pPrChange>
            </w:pPr>
            <w:r w:rsidRPr="00D41BBD">
              <w:rPr>
                <w:b/>
              </w:rPr>
              <w:t>State</w:t>
            </w:r>
          </w:p>
        </w:tc>
        <w:tc>
          <w:tcPr>
            <w:tcW w:w="0" w:type="auto"/>
            <w:noWrap/>
          </w:tcPr>
          <w:p w:rsidR="00122223" w:rsidRPr="00D41BBD" w:rsidRDefault="00122223" w:rsidP="00E61B5C">
            <w:pPr>
              <w:keepNext/>
              <w:rPr>
                <w:b/>
              </w:rPr>
              <w:pPrChange w:id="1057" w:author="drmoore" w:date="2016-11-14T08:57:00Z">
                <w:pPr>
                  <w:keepNext/>
                </w:pPr>
              </w:pPrChange>
            </w:pPr>
            <w:r w:rsidRPr="00D41BBD">
              <w:rPr>
                <w:b/>
              </w:rPr>
              <w:t>Voltage (Control)</w:t>
            </w:r>
          </w:p>
        </w:tc>
        <w:tc>
          <w:tcPr>
            <w:tcW w:w="0" w:type="auto"/>
            <w:noWrap/>
          </w:tcPr>
          <w:p w:rsidR="00122223" w:rsidRPr="00D41BBD" w:rsidRDefault="00122223" w:rsidP="00E61B5C">
            <w:pPr>
              <w:keepNext/>
              <w:rPr>
                <w:b/>
              </w:rPr>
              <w:pPrChange w:id="1058" w:author="drmoore" w:date="2016-11-14T08:57:00Z">
                <w:pPr>
                  <w:keepNext/>
                </w:pPr>
              </w:pPrChange>
            </w:pPr>
            <w:r w:rsidRPr="00D41BBD">
              <w:rPr>
                <w:b/>
              </w:rPr>
              <w:t>Duration (IODVS)</w:t>
            </w:r>
          </w:p>
        </w:tc>
        <w:tc>
          <w:tcPr>
            <w:tcW w:w="0" w:type="auto"/>
            <w:noWrap/>
          </w:tcPr>
          <w:p w:rsidR="00122223" w:rsidRPr="00D41BBD" w:rsidRDefault="00122223" w:rsidP="00E61B5C">
            <w:pPr>
              <w:keepNext/>
              <w:rPr>
                <w:b/>
              </w:rPr>
              <w:pPrChange w:id="1059" w:author="drmoore" w:date="2016-11-14T08:57:00Z">
                <w:pPr>
                  <w:keepNext/>
                </w:pPr>
              </w:pPrChange>
            </w:pPr>
            <w:r w:rsidRPr="00D41BBD">
              <w:rPr>
                <w:b/>
              </w:rPr>
              <w:t>Duration</w:t>
            </w:r>
          </w:p>
        </w:tc>
      </w:tr>
      <w:tr w:rsidR="00122223" w:rsidRPr="00454C06" w:rsidTr="00F87760">
        <w:trPr>
          <w:cantSplit/>
          <w:jc w:val="center"/>
        </w:trPr>
        <w:tc>
          <w:tcPr>
            <w:tcW w:w="0" w:type="auto"/>
            <w:noWrap/>
          </w:tcPr>
          <w:p w:rsidR="00122223" w:rsidRPr="009B2824" w:rsidRDefault="00122223" w:rsidP="00E61B5C">
            <w:pPr>
              <w:keepNext/>
              <w:pPrChange w:id="1060" w:author="drmoore" w:date="2016-11-14T08:57:00Z">
                <w:pPr>
                  <w:keepNext/>
                </w:pPr>
              </w:pPrChange>
            </w:pPr>
            <w:r>
              <w:t>Idle</w:t>
            </w:r>
          </w:p>
        </w:tc>
        <w:tc>
          <w:tcPr>
            <w:tcW w:w="0" w:type="auto"/>
            <w:noWrap/>
          </w:tcPr>
          <w:p w:rsidR="00122223" w:rsidRPr="009B2824" w:rsidRDefault="00122223" w:rsidP="00E61B5C">
            <w:pPr>
              <w:keepNext/>
              <w:pPrChange w:id="1061" w:author="drmoore" w:date="2016-11-14T08:57:00Z">
                <w:pPr>
                  <w:keepNext/>
                </w:pPr>
              </w:pPrChange>
            </w:pPr>
            <w:r>
              <w:t>3.3v</w:t>
            </w:r>
          </w:p>
        </w:tc>
        <w:tc>
          <w:tcPr>
            <w:tcW w:w="0" w:type="auto"/>
            <w:noWrap/>
          </w:tcPr>
          <w:p w:rsidR="00122223" w:rsidRPr="009B2824" w:rsidRDefault="00122223" w:rsidP="00E61B5C">
            <w:pPr>
              <w:keepNext/>
              <w:pPrChange w:id="1062" w:author="drmoore" w:date="2016-11-14T08:57:00Z">
                <w:pPr>
                  <w:keepNext/>
                </w:pPr>
              </w:pPrChange>
            </w:pPr>
            <w:r>
              <w:t>2.7v</w:t>
            </w:r>
          </w:p>
        </w:tc>
        <w:tc>
          <w:tcPr>
            <w:tcW w:w="0" w:type="auto"/>
            <w:noWrap/>
          </w:tcPr>
          <w:p w:rsidR="00122223" w:rsidRPr="009B2824" w:rsidRDefault="00122223" w:rsidP="00E61B5C">
            <w:pPr>
              <w:keepNext/>
              <w:pPrChange w:id="1063" w:author="drmoore" w:date="2016-11-14T08:57:00Z">
                <w:pPr>
                  <w:keepNext/>
                </w:pPr>
              </w:pPrChange>
            </w:pPr>
            <w:r>
              <w:t>Steady State</w:t>
            </w:r>
          </w:p>
        </w:tc>
      </w:tr>
      <w:tr w:rsidR="00122223" w:rsidRPr="00454C06" w:rsidTr="00F87760">
        <w:trPr>
          <w:cantSplit/>
          <w:jc w:val="center"/>
        </w:trPr>
        <w:tc>
          <w:tcPr>
            <w:tcW w:w="0" w:type="auto"/>
            <w:noWrap/>
          </w:tcPr>
          <w:p w:rsidR="00122223" w:rsidRPr="009B2824" w:rsidRDefault="00122223" w:rsidP="00E61B5C">
            <w:pPr>
              <w:keepNext/>
              <w:pPrChange w:id="1064" w:author="drmoore" w:date="2016-11-14T08:57:00Z">
                <w:pPr>
                  <w:keepNext/>
                </w:pPr>
              </w:pPrChange>
            </w:pPr>
            <w:r>
              <w:t xml:space="preserve">Write </w:t>
            </w:r>
            <w:proofErr w:type="spellStart"/>
            <w:r>
              <w:t>Cmd</w:t>
            </w:r>
            <w:proofErr w:type="spellEnd"/>
            <w:r>
              <w:t xml:space="preserve"> (Polled)</w:t>
            </w:r>
          </w:p>
        </w:tc>
        <w:tc>
          <w:tcPr>
            <w:tcW w:w="0" w:type="auto"/>
            <w:noWrap/>
          </w:tcPr>
          <w:p w:rsidR="00122223" w:rsidRPr="009B2824" w:rsidRDefault="00122223" w:rsidP="00E61B5C">
            <w:pPr>
              <w:keepNext/>
              <w:pPrChange w:id="1065" w:author="drmoore" w:date="2016-11-14T08:57:00Z">
                <w:pPr>
                  <w:keepNext/>
                </w:pPr>
              </w:pPrChange>
            </w:pPr>
            <w:r>
              <w:t>3.3v</w:t>
            </w:r>
          </w:p>
        </w:tc>
        <w:tc>
          <w:tcPr>
            <w:tcW w:w="0" w:type="auto"/>
            <w:noWrap/>
          </w:tcPr>
          <w:p w:rsidR="00122223" w:rsidRPr="009B2824" w:rsidRDefault="00122223" w:rsidP="00E61B5C">
            <w:pPr>
              <w:keepNext/>
              <w:pPrChange w:id="1066" w:author="drmoore" w:date="2016-11-14T08:57:00Z">
                <w:pPr>
                  <w:keepNext/>
                </w:pPr>
              </w:pPrChange>
            </w:pPr>
            <w:r>
              <w:t>3.3v</w:t>
            </w:r>
          </w:p>
        </w:tc>
        <w:tc>
          <w:tcPr>
            <w:tcW w:w="0" w:type="auto"/>
            <w:noWrap/>
          </w:tcPr>
          <w:p w:rsidR="00122223" w:rsidRPr="009B2824" w:rsidRDefault="00122223" w:rsidP="00E61B5C">
            <w:pPr>
              <w:keepNext/>
              <w:pPrChange w:id="1067" w:author="drmoore" w:date="2016-11-14T08:57:00Z">
                <w:pPr>
                  <w:keepNext/>
                </w:pPr>
              </w:pPrChange>
            </w:pPr>
            <w:r>
              <w:t>~10ms</w:t>
            </w:r>
          </w:p>
        </w:tc>
      </w:tr>
      <w:tr w:rsidR="00122223" w:rsidRPr="0098506B" w:rsidTr="00F87760">
        <w:trPr>
          <w:cantSplit/>
          <w:jc w:val="center"/>
        </w:trPr>
        <w:tc>
          <w:tcPr>
            <w:tcW w:w="0" w:type="auto"/>
            <w:noWrap/>
          </w:tcPr>
          <w:p w:rsidR="00122223" w:rsidRPr="009B2824" w:rsidRDefault="00122223" w:rsidP="00E61B5C">
            <w:pPr>
              <w:keepNext/>
              <w:pPrChange w:id="1068" w:author="drmoore" w:date="2016-11-14T08:57:00Z">
                <w:pPr>
                  <w:keepNext/>
                </w:pPr>
              </w:pPrChange>
            </w:pPr>
            <w:r>
              <w:t>Write Data</w:t>
            </w:r>
          </w:p>
        </w:tc>
        <w:tc>
          <w:tcPr>
            <w:tcW w:w="0" w:type="auto"/>
            <w:noWrap/>
          </w:tcPr>
          <w:p w:rsidR="00122223" w:rsidRPr="009B2824" w:rsidRDefault="00122223" w:rsidP="00E61B5C">
            <w:pPr>
              <w:keepNext/>
              <w:pPrChange w:id="1069" w:author="drmoore" w:date="2016-11-14T08:57:00Z">
                <w:pPr>
                  <w:keepNext/>
                </w:pPr>
              </w:pPrChange>
            </w:pPr>
            <w:r>
              <w:t>3.3v</w:t>
            </w:r>
          </w:p>
        </w:tc>
        <w:tc>
          <w:tcPr>
            <w:tcW w:w="0" w:type="auto"/>
            <w:noWrap/>
          </w:tcPr>
          <w:p w:rsidR="00122223" w:rsidRPr="009B2824" w:rsidRDefault="00122223" w:rsidP="00E61B5C">
            <w:pPr>
              <w:keepNext/>
              <w:pPrChange w:id="1070" w:author="drmoore" w:date="2016-11-14T08:57:00Z">
                <w:pPr>
                  <w:keepNext/>
                </w:pPr>
              </w:pPrChange>
            </w:pPr>
            <w:r>
              <w:t>3.3v</w:t>
            </w:r>
          </w:p>
        </w:tc>
        <w:tc>
          <w:tcPr>
            <w:tcW w:w="0" w:type="auto"/>
            <w:noWrap/>
          </w:tcPr>
          <w:p w:rsidR="00122223" w:rsidRPr="009B2824" w:rsidRDefault="00122223" w:rsidP="00E61B5C">
            <w:pPr>
              <w:keepNext/>
              <w:pPrChange w:id="1071" w:author="drmoore" w:date="2016-11-14T08:57:00Z">
                <w:pPr>
                  <w:keepNext/>
                </w:pPr>
              </w:pPrChange>
            </w:pPr>
            <w:r>
              <w:t>~10us</w:t>
            </w:r>
          </w:p>
        </w:tc>
      </w:tr>
      <w:tr w:rsidR="00122223" w:rsidRPr="0098506B" w:rsidTr="00F87760">
        <w:trPr>
          <w:cantSplit/>
          <w:jc w:val="center"/>
        </w:trPr>
        <w:tc>
          <w:tcPr>
            <w:tcW w:w="0" w:type="auto"/>
            <w:noWrap/>
          </w:tcPr>
          <w:p w:rsidR="00122223" w:rsidRPr="009B2824" w:rsidRDefault="00122223" w:rsidP="00E61B5C">
            <w:pPr>
              <w:keepNext/>
              <w:pPrChange w:id="1072" w:author="drmoore" w:date="2016-11-14T08:57:00Z">
                <w:pPr>
                  <w:keepNext/>
                </w:pPr>
              </w:pPrChange>
            </w:pPr>
            <w:r>
              <w:t>Waiting</w:t>
            </w:r>
          </w:p>
        </w:tc>
        <w:tc>
          <w:tcPr>
            <w:tcW w:w="0" w:type="auto"/>
            <w:noWrap/>
          </w:tcPr>
          <w:p w:rsidR="00122223" w:rsidRPr="009B2824" w:rsidRDefault="00122223" w:rsidP="00E61B5C">
            <w:pPr>
              <w:keepNext/>
              <w:pPrChange w:id="1073" w:author="drmoore" w:date="2016-11-14T08:57:00Z">
                <w:pPr>
                  <w:keepNext/>
                </w:pPr>
              </w:pPrChange>
            </w:pPr>
            <w:r>
              <w:t>3.3v</w:t>
            </w:r>
          </w:p>
        </w:tc>
        <w:tc>
          <w:tcPr>
            <w:tcW w:w="0" w:type="auto"/>
            <w:noWrap/>
          </w:tcPr>
          <w:p w:rsidR="00122223" w:rsidRPr="009B2824" w:rsidRDefault="00122223" w:rsidP="00E61B5C">
            <w:pPr>
              <w:keepNext/>
              <w:pPrChange w:id="1074" w:author="drmoore" w:date="2016-11-14T08:57:00Z">
                <w:pPr>
                  <w:keepNext/>
                </w:pPr>
              </w:pPrChange>
            </w:pPr>
            <w:r>
              <w:t>2.7v</w:t>
            </w:r>
          </w:p>
        </w:tc>
        <w:tc>
          <w:tcPr>
            <w:tcW w:w="0" w:type="auto"/>
            <w:noWrap/>
          </w:tcPr>
          <w:p w:rsidR="00122223" w:rsidRPr="009B2824" w:rsidRDefault="00122223" w:rsidP="00E61B5C">
            <w:pPr>
              <w:keepNext/>
              <w:pPrChange w:id="1075" w:author="drmoore" w:date="2016-11-14T08:57:00Z">
                <w:pPr>
                  <w:keepNext/>
                </w:pPr>
              </w:pPrChange>
            </w:pPr>
            <w:r>
              <w:t>~(10 – 150ms)</w:t>
            </w:r>
          </w:p>
        </w:tc>
      </w:tr>
      <w:tr w:rsidR="00122223" w:rsidRPr="0098506B" w:rsidTr="00F87760">
        <w:trPr>
          <w:cantSplit/>
          <w:jc w:val="center"/>
        </w:trPr>
        <w:tc>
          <w:tcPr>
            <w:tcW w:w="0" w:type="auto"/>
            <w:noWrap/>
          </w:tcPr>
          <w:p w:rsidR="00122223" w:rsidRDefault="00122223" w:rsidP="00E61B5C">
            <w:pPr>
              <w:keepNext/>
              <w:pPrChange w:id="1076" w:author="drmoore" w:date="2016-11-14T08:57:00Z">
                <w:pPr>
                  <w:keepNext/>
                </w:pPr>
              </w:pPrChange>
            </w:pPr>
            <w:r>
              <w:t>Write Complete?</w:t>
            </w:r>
          </w:p>
        </w:tc>
        <w:tc>
          <w:tcPr>
            <w:tcW w:w="0" w:type="auto"/>
            <w:noWrap/>
          </w:tcPr>
          <w:p w:rsidR="00122223" w:rsidRDefault="00122223" w:rsidP="00E61B5C">
            <w:pPr>
              <w:keepNext/>
              <w:pPrChange w:id="1077" w:author="drmoore" w:date="2016-11-14T08:57:00Z">
                <w:pPr>
                  <w:keepNext/>
                </w:pPr>
              </w:pPrChange>
            </w:pPr>
            <w:r>
              <w:t>3.3v</w:t>
            </w:r>
          </w:p>
        </w:tc>
        <w:tc>
          <w:tcPr>
            <w:tcW w:w="0" w:type="auto"/>
            <w:noWrap/>
          </w:tcPr>
          <w:p w:rsidR="00122223" w:rsidRDefault="00122223" w:rsidP="00E61B5C">
            <w:pPr>
              <w:keepNext/>
              <w:pPrChange w:id="1078" w:author="drmoore" w:date="2016-11-14T08:57:00Z">
                <w:pPr>
                  <w:keepNext/>
                </w:pPr>
              </w:pPrChange>
            </w:pPr>
            <w:r>
              <w:t>3.3v</w:t>
            </w:r>
          </w:p>
        </w:tc>
        <w:tc>
          <w:tcPr>
            <w:tcW w:w="0" w:type="auto"/>
            <w:noWrap/>
          </w:tcPr>
          <w:p w:rsidR="00122223" w:rsidRDefault="00122223" w:rsidP="00E61B5C">
            <w:pPr>
              <w:keepNext/>
              <w:pPrChange w:id="1079" w:author="drmoore" w:date="2016-11-14T08:57:00Z">
                <w:pPr>
                  <w:keepNext/>
                </w:pPr>
              </w:pPrChange>
            </w:pPr>
            <w:r>
              <w:t>~10us</w:t>
            </w:r>
          </w:p>
        </w:tc>
      </w:tr>
      <w:tr w:rsidR="00122223" w:rsidRPr="0098506B" w:rsidTr="00F87760">
        <w:trPr>
          <w:cantSplit/>
          <w:jc w:val="center"/>
        </w:trPr>
        <w:tc>
          <w:tcPr>
            <w:tcW w:w="0" w:type="auto"/>
            <w:noWrap/>
          </w:tcPr>
          <w:p w:rsidR="00122223" w:rsidRDefault="00122223" w:rsidP="00E61B5C">
            <w:pPr>
              <w:keepNext/>
              <w:pPrChange w:id="1080" w:author="drmoore" w:date="2016-11-14T08:57:00Z">
                <w:pPr>
                  <w:keepNext/>
                </w:pPr>
              </w:pPrChange>
            </w:pPr>
            <w:r>
              <w:t>Verifying</w:t>
            </w:r>
          </w:p>
        </w:tc>
        <w:tc>
          <w:tcPr>
            <w:tcW w:w="0" w:type="auto"/>
            <w:noWrap/>
          </w:tcPr>
          <w:p w:rsidR="00122223" w:rsidRDefault="00122223" w:rsidP="00E61B5C">
            <w:pPr>
              <w:keepNext/>
              <w:pPrChange w:id="1081" w:author="drmoore" w:date="2016-11-14T08:57:00Z">
                <w:pPr>
                  <w:keepNext/>
                </w:pPr>
              </w:pPrChange>
            </w:pPr>
            <w:r>
              <w:t>3.3v</w:t>
            </w:r>
          </w:p>
        </w:tc>
        <w:tc>
          <w:tcPr>
            <w:tcW w:w="0" w:type="auto"/>
            <w:noWrap/>
          </w:tcPr>
          <w:p w:rsidR="00122223" w:rsidRDefault="00122223" w:rsidP="00E61B5C">
            <w:pPr>
              <w:keepNext/>
              <w:pPrChange w:id="1082" w:author="drmoore" w:date="2016-11-14T08:57:00Z">
                <w:pPr>
                  <w:keepNext/>
                </w:pPr>
              </w:pPrChange>
            </w:pPr>
            <w:r>
              <w:t>3.3v</w:t>
            </w:r>
          </w:p>
        </w:tc>
        <w:tc>
          <w:tcPr>
            <w:tcW w:w="0" w:type="auto"/>
            <w:noWrap/>
          </w:tcPr>
          <w:p w:rsidR="00122223" w:rsidRDefault="00122223" w:rsidP="00E61B5C">
            <w:pPr>
              <w:keepNext/>
              <w:pPrChange w:id="1083" w:author="drmoore" w:date="2016-11-14T08:57:00Z">
                <w:pPr>
                  <w:keepNext/>
                </w:pPr>
              </w:pPrChange>
            </w:pPr>
            <w:r>
              <w:t>~10ms</w:t>
            </w:r>
          </w:p>
        </w:tc>
      </w:tr>
    </w:tbl>
    <w:p w:rsidR="00122223" w:rsidRDefault="00122223" w:rsidP="008C6D3C"/>
    <w:p w:rsidR="00122223" w:rsidRPr="004F0015" w:rsidRDefault="00122223" w:rsidP="0078529A">
      <w:pPr>
        <w:pStyle w:val="Heading4"/>
        <w:numPr>
          <w:ilvl w:val="3"/>
          <w:numId w:val="28"/>
        </w:numPr>
        <w:rPr>
          <w:rStyle w:val="Heading3Char"/>
        </w:rPr>
      </w:pPr>
      <w:proofErr w:type="spellStart"/>
      <w:r>
        <w:t>Sandisk</w:t>
      </w:r>
      <w:proofErr w:type="spellEnd"/>
      <w:r>
        <w:t xml:space="preserve"> SDSC 1.0GB Micro-SD Memory Card</w:t>
      </w:r>
    </w:p>
    <w:p w:rsidR="00122223" w:rsidRDefault="00122223" w:rsidP="00122223">
      <w:pPr>
        <w:ind w:firstLine="720"/>
      </w:pPr>
      <w:r>
        <w:t xml:space="preserve">Initial experiments with the </w:t>
      </w:r>
      <w:proofErr w:type="spellStart"/>
      <w:r>
        <w:t>Sandisk</w:t>
      </w:r>
      <w:proofErr w:type="spellEnd"/>
      <w:r>
        <w:t xml:space="preserve">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155DAD">
        <w:t xml:space="preserve">Figure </w:t>
      </w:r>
      <w:r w:rsidR="00155DAD">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263768">
      <w:pPr>
        <w:pStyle w:val="StyleCaptionCentered"/>
      </w:pPr>
      <w:bookmarkStart w:id="1084" w:name="_Toc465776542"/>
      <w:r>
        <w:lastRenderedPageBreak/>
        <w:t xml:space="preserve">Table </w:t>
      </w:r>
      <w:r w:rsidR="0004287A">
        <w:fldChar w:fldCharType="begin"/>
      </w:r>
      <w:r w:rsidR="0004287A">
        <w:instrText xml:space="preserve"> SEQ Table \* ARABIC </w:instrText>
      </w:r>
      <w:r w:rsidR="0004287A">
        <w:fldChar w:fldCharType="separate"/>
      </w:r>
      <w:r w:rsidR="00155DAD">
        <w:rPr>
          <w:noProof/>
        </w:rPr>
        <w:t>10</w:t>
      </w:r>
      <w:r w:rsidR="0004287A">
        <w:rPr>
          <w:noProof/>
        </w:rPr>
        <w:fldChar w:fldCharType="end"/>
      </w:r>
      <w:r>
        <w:t xml:space="preserve">: </w:t>
      </w:r>
      <w:proofErr w:type="spellStart"/>
      <w:r w:rsidRPr="00C2326C">
        <w:t>Sandisk</w:t>
      </w:r>
      <w:proofErr w:type="spellEnd"/>
      <w:r w:rsidRPr="00C2326C">
        <w:t xml:space="preserve"> Micro-SD Card Energy Consumption</w:t>
      </w:r>
      <w:bookmarkEnd w:id="1084"/>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w:t>
      </w:r>
      <w:proofErr w:type="spellStart"/>
      <w:r>
        <w:t>Sandisk</w:t>
      </w:r>
      <w:proofErr w:type="spellEnd"/>
      <w:r>
        <w:t xml:space="preserve">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155DAD">
        <w:t xml:space="preserve">Figure </w:t>
      </w:r>
      <w:r w:rsidR="00155DAD">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 xml:space="preserve">Despite the higher current draw, the system still benefited from a decrease in wait state energy consumption by 4049 </w:t>
      </w:r>
      <w:proofErr w:type="spellStart"/>
      <w:r>
        <w:t>uJ</w:t>
      </w:r>
      <w:proofErr w:type="spellEnd"/>
      <w:r>
        <w:t xml:space="preserve">. The duty cycle was the same as the </w:t>
      </w:r>
      <w:proofErr w:type="spellStart"/>
      <w:r>
        <w:t>Sandisk</w:t>
      </w:r>
      <w:proofErr w:type="spellEnd"/>
      <w:r>
        <w:t xml:space="preserve"> card at 94.6% yielding an energy decrease of 24.12%</w:t>
      </w:r>
      <w:proofErr w:type="gramStart"/>
      <w:r>
        <w:t>.</w:t>
      </w:r>
      <w:proofErr w:type="gramEnd"/>
    </w:p>
    <w:p w:rsidR="00122223" w:rsidRDefault="00122223" w:rsidP="000360F8">
      <w:pPr>
        <w:ind w:firstLine="720"/>
      </w:pPr>
      <w:r>
        <w:t xml:space="preserve">Both the </w:t>
      </w:r>
      <w:proofErr w:type="spellStart"/>
      <w:r>
        <w:t>Sandisk</w:t>
      </w:r>
      <w:proofErr w:type="spellEnd"/>
      <w:r>
        <w:t xml:space="preserve"> and Lexar cards are older technology (manufactured in 2007 and 2009 respectively) and when compared with other cards, show higher energy consumption and slower performance. Newer implementations are better in both categories.</w:t>
      </w:r>
    </w:p>
    <w:p w:rsidR="00122223" w:rsidRDefault="00122223" w:rsidP="00263768">
      <w:pPr>
        <w:pStyle w:val="StyleCaptionCentered"/>
      </w:pPr>
      <w:bookmarkStart w:id="1085" w:name="_Toc465776543"/>
      <w:r>
        <w:t xml:space="preserve">Table </w:t>
      </w:r>
      <w:r w:rsidR="0004287A">
        <w:fldChar w:fldCharType="begin"/>
      </w:r>
      <w:r w:rsidR="0004287A">
        <w:instrText xml:space="preserve"> SEQ Table \* ARABIC </w:instrText>
      </w:r>
      <w:r w:rsidR="0004287A">
        <w:fldChar w:fldCharType="separate"/>
      </w:r>
      <w:r w:rsidR="00155DAD">
        <w:rPr>
          <w:noProof/>
        </w:rPr>
        <w:t>11</w:t>
      </w:r>
      <w:r w:rsidR="0004287A">
        <w:rPr>
          <w:noProof/>
        </w:rPr>
        <w:fldChar w:fldCharType="end"/>
      </w:r>
      <w:r>
        <w:t xml:space="preserve">: </w:t>
      </w:r>
      <w:r w:rsidRPr="00862FF3">
        <w:t>Lexar Micro-SD Card Energy Consumption</w:t>
      </w:r>
      <w:bookmarkEnd w:id="1085"/>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97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27655ED" wp14:editId="40CB5770">
            <wp:extent cx="5750024" cy="742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0755" cy="7482127"/>
                    </a:xfrm>
                    <a:prstGeom prst="rect">
                      <a:avLst/>
                    </a:prstGeom>
                    <a:noFill/>
                    <a:ln>
                      <a:noFill/>
                    </a:ln>
                  </pic:spPr>
                </pic:pic>
              </a:graphicData>
            </a:graphic>
          </wp:inline>
        </w:drawing>
      </w:r>
    </w:p>
    <w:p w:rsidR="00122223" w:rsidRPr="00B8266E" w:rsidRDefault="00122223" w:rsidP="00263768">
      <w:pPr>
        <w:pStyle w:val="StyleCaptionCentered"/>
      </w:pPr>
      <w:bookmarkStart w:id="1086" w:name="_Ref432583293"/>
      <w:bookmarkStart w:id="1087" w:name="_Toc465776477"/>
      <w:r>
        <w:t xml:space="preserve">Figure </w:t>
      </w:r>
      <w:r w:rsidR="0004287A">
        <w:fldChar w:fldCharType="begin"/>
      </w:r>
      <w:r w:rsidR="0004287A">
        <w:instrText xml:space="preserve"> SEQ Figure \* ARABIC </w:instrText>
      </w:r>
      <w:r w:rsidR="0004287A">
        <w:fldChar w:fldCharType="separate"/>
      </w:r>
      <w:r w:rsidR="00155DAD">
        <w:rPr>
          <w:noProof/>
        </w:rPr>
        <w:t>20</w:t>
      </w:r>
      <w:r w:rsidR="0004287A">
        <w:rPr>
          <w:noProof/>
        </w:rPr>
        <w:fldChar w:fldCharType="end"/>
      </w:r>
      <w:bookmarkEnd w:id="1086"/>
      <w:r>
        <w:t xml:space="preserve">: </w:t>
      </w:r>
      <w:proofErr w:type="spellStart"/>
      <w:r>
        <w:t>Sandisk</w:t>
      </w:r>
      <w:proofErr w:type="spellEnd"/>
      <w:r>
        <w:t xml:space="preserve"> Micro-SD Card IODVS Test</w:t>
      </w:r>
      <w:bookmarkEnd w:id="1087"/>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53E644B8" wp14:editId="43E7294D">
            <wp:extent cx="5838487" cy="754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37" cy="7601621"/>
                    </a:xfrm>
                    <a:prstGeom prst="rect">
                      <a:avLst/>
                    </a:prstGeom>
                    <a:noFill/>
                    <a:ln>
                      <a:noFill/>
                    </a:ln>
                  </pic:spPr>
                </pic:pic>
              </a:graphicData>
            </a:graphic>
          </wp:inline>
        </w:drawing>
      </w:r>
    </w:p>
    <w:p w:rsidR="00122223" w:rsidRPr="00D81473" w:rsidRDefault="00122223" w:rsidP="00263768">
      <w:pPr>
        <w:pStyle w:val="StyleCaptionCentered"/>
      </w:pPr>
      <w:bookmarkStart w:id="1088" w:name="_Ref434612695"/>
      <w:bookmarkStart w:id="1089" w:name="_Toc465776478"/>
      <w:r>
        <w:t xml:space="preserve">Figure </w:t>
      </w:r>
      <w:r w:rsidR="0004287A">
        <w:fldChar w:fldCharType="begin"/>
      </w:r>
      <w:r w:rsidR="0004287A">
        <w:instrText xml:space="preserve"> SEQ Figure \* ARABIC </w:instrText>
      </w:r>
      <w:r w:rsidR="0004287A">
        <w:fldChar w:fldCharType="separate"/>
      </w:r>
      <w:r w:rsidR="00155DAD">
        <w:rPr>
          <w:noProof/>
        </w:rPr>
        <w:t>21</w:t>
      </w:r>
      <w:r w:rsidR="0004287A">
        <w:rPr>
          <w:noProof/>
        </w:rPr>
        <w:fldChar w:fldCharType="end"/>
      </w:r>
      <w:bookmarkEnd w:id="1088"/>
      <w:r>
        <w:t xml:space="preserve">: Lexar </w:t>
      </w:r>
      <w:r w:rsidRPr="0046353A">
        <w:t>Micro-SD Card IODVS Test</w:t>
      </w:r>
      <w:bookmarkEnd w:id="1089"/>
    </w:p>
    <w:p w:rsidR="00122223" w:rsidRPr="004F0015" w:rsidRDefault="00122223" w:rsidP="0078529A">
      <w:pPr>
        <w:pStyle w:val="Heading4"/>
        <w:numPr>
          <w:ilvl w:val="3"/>
          <w:numId w:val="28"/>
        </w:numPr>
        <w:rPr>
          <w:rStyle w:val="Heading3Char"/>
        </w:rPr>
      </w:pPr>
      <w:proofErr w:type="spellStart"/>
      <w:r>
        <w:lastRenderedPageBreak/>
        <w:t>Swissbit</w:t>
      </w:r>
      <w:proofErr w:type="spellEnd"/>
      <w:r>
        <w:t xml:space="preserve"> S-200U 512MB </w:t>
      </w:r>
      <w:r w:rsidRPr="004703F2">
        <w:t>Micro</w:t>
      </w:r>
      <w:r>
        <w:t>-SD Memory Card</w:t>
      </w:r>
    </w:p>
    <w:p w:rsidR="00122223" w:rsidRDefault="00122223" w:rsidP="00122223">
      <w:pPr>
        <w:ind w:firstLine="720"/>
      </w:pPr>
      <w:r>
        <w:t xml:space="preserve">The </w:t>
      </w:r>
      <w:proofErr w:type="spellStart"/>
      <w:r>
        <w:t>SwissBit</w:t>
      </w:r>
      <w:proofErr w:type="spellEnd"/>
      <w:r>
        <w:t xml:space="preserve"> Micro-SD Card is unique in that it uses 4x 4KB buffers to cache reads and writes to the memory card in order to speed up transaction times. The method is effective in that the worst case test time for the </w:t>
      </w:r>
      <w:proofErr w:type="spellStart"/>
      <w:r>
        <w:t>SwissBit</w:t>
      </w:r>
      <w:proofErr w:type="spellEnd"/>
      <w:r>
        <w:t xml:space="preserve">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155DAD">
        <w:t xml:space="preserve">Figure </w:t>
      </w:r>
      <w:r w:rsidR="00155DAD">
        <w:rPr>
          <w:noProof/>
        </w:rPr>
        <w:t>22</w:t>
      </w:r>
      <w:r>
        <w:fldChar w:fldCharType="end"/>
      </w:r>
      <w:r>
        <w:t xml:space="preserve"> indicates that writes begin completing at approximately the 35ms mark. </w:t>
      </w:r>
    </w:p>
    <w:p w:rsidR="00122223" w:rsidRDefault="00122223" w:rsidP="00122223"/>
    <w:p w:rsidR="00122223" w:rsidRDefault="00122223" w:rsidP="00263768">
      <w:pPr>
        <w:pStyle w:val="StyleCaptionCentered"/>
      </w:pPr>
      <w:bookmarkStart w:id="1090" w:name="_Toc465776544"/>
      <w:r>
        <w:t xml:space="preserve">Table </w:t>
      </w:r>
      <w:r w:rsidR="0004287A">
        <w:fldChar w:fldCharType="begin"/>
      </w:r>
      <w:r w:rsidR="0004287A">
        <w:instrText xml:space="preserve"> SEQ Table \* ARABIC </w:instrText>
      </w:r>
      <w:r w:rsidR="0004287A">
        <w:fldChar w:fldCharType="separate"/>
      </w:r>
      <w:r w:rsidR="00155DAD">
        <w:rPr>
          <w:noProof/>
        </w:rPr>
        <w:t>12</w:t>
      </w:r>
      <w:r w:rsidR="0004287A">
        <w:rPr>
          <w:noProof/>
        </w:rPr>
        <w:fldChar w:fldCharType="end"/>
      </w:r>
      <w:r>
        <w:t xml:space="preserve">: </w:t>
      </w:r>
      <w:r w:rsidRPr="00C10A62">
        <w:t>Micro-SD Card Energy Consumption</w:t>
      </w:r>
      <w:bookmarkEnd w:id="1090"/>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w:t>
            </w:r>
            <w:proofErr w:type="spellStart"/>
            <w:r w:rsidRPr="00D41BBD">
              <w:rPr>
                <w:b/>
              </w:rPr>
              <w:t>uJ</w:t>
            </w:r>
            <w:proofErr w:type="spellEnd"/>
            <w:r w:rsidRPr="00D41BBD">
              <w:rPr>
                <w:b/>
              </w:rPr>
              <w:t>)</w:t>
            </w:r>
          </w:p>
        </w:tc>
        <w:tc>
          <w:tcPr>
            <w:tcW w:w="1795" w:type="dxa"/>
            <w:noWrap/>
            <w:hideMark/>
          </w:tcPr>
          <w:p w:rsidR="00122223" w:rsidRPr="00D41BBD" w:rsidRDefault="00122223" w:rsidP="00D41BBD">
            <w:pPr>
              <w:rPr>
                <w:b/>
              </w:rPr>
            </w:pPr>
            <w:r w:rsidRPr="00D41BBD">
              <w:rPr>
                <w:b/>
              </w:rPr>
              <w:t>IODVS (</w:t>
            </w:r>
            <w:proofErr w:type="spellStart"/>
            <w:r w:rsidRPr="00D41BBD">
              <w:rPr>
                <w:b/>
              </w:rPr>
              <w:t>uJ</w:t>
            </w:r>
            <w:proofErr w:type="spellEnd"/>
            <w:r w:rsidRPr="00D41BBD">
              <w:rPr>
                <w:b/>
              </w:rPr>
              <w:t>)</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263768">
      <w:pPr>
        <w:pStyle w:val="StyleCaptionCentered"/>
      </w:pPr>
      <w:bookmarkStart w:id="1091" w:name="_Toc465776545"/>
      <w:r>
        <w:t xml:space="preserve">Table </w:t>
      </w:r>
      <w:r w:rsidR="0004287A">
        <w:fldChar w:fldCharType="begin"/>
      </w:r>
      <w:r w:rsidR="0004287A">
        <w:instrText xml:space="preserve"> SEQ Table \* ARABIC </w:instrText>
      </w:r>
      <w:r w:rsidR="0004287A">
        <w:fldChar w:fldCharType="separate"/>
      </w:r>
      <w:r w:rsidR="00155DAD">
        <w:rPr>
          <w:noProof/>
        </w:rPr>
        <w:t>13</w:t>
      </w:r>
      <w:r w:rsidR="0004287A">
        <w:rPr>
          <w:noProof/>
        </w:rPr>
        <w:fldChar w:fldCharType="end"/>
      </w:r>
      <w:r>
        <w:t xml:space="preserve">: Kingston </w:t>
      </w:r>
      <w:r w:rsidRPr="00D941A5">
        <w:t>Micro-SD Card Energy Consumption</w:t>
      </w:r>
      <w:bookmarkEnd w:id="1091"/>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w:t>
            </w:r>
            <w:proofErr w:type="spellStart"/>
            <w:r w:rsidRPr="00AE2886">
              <w:rPr>
                <w:sz w:val="22"/>
                <w:szCs w:val="22"/>
              </w:rPr>
              <w:t>uJ</w:t>
            </w:r>
            <w:proofErr w:type="spellEnd"/>
            <w:r w:rsidRPr="00AE2886">
              <w:rPr>
                <w:sz w:val="22"/>
                <w:szCs w:val="22"/>
              </w:rPr>
              <w:t>)</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w:t>
            </w:r>
            <w:proofErr w:type="spellStart"/>
            <w:r w:rsidRPr="00AE2886">
              <w:rPr>
                <w:sz w:val="22"/>
                <w:szCs w:val="22"/>
              </w:rPr>
              <w:t>uJ</w:t>
            </w:r>
            <w:proofErr w:type="spellEnd"/>
            <w:r w:rsidRPr="00AE2886">
              <w:rPr>
                <w:sz w:val="22"/>
                <w:szCs w:val="22"/>
              </w:rPr>
              <w:t>)</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6283C60" wp14:editId="20A0FAB4">
            <wp:extent cx="5838489" cy="754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49" cy="7568815"/>
                    </a:xfrm>
                    <a:prstGeom prst="rect">
                      <a:avLst/>
                    </a:prstGeom>
                    <a:noFill/>
                    <a:ln>
                      <a:noFill/>
                    </a:ln>
                  </pic:spPr>
                </pic:pic>
              </a:graphicData>
            </a:graphic>
          </wp:inline>
        </w:drawing>
      </w:r>
    </w:p>
    <w:p w:rsidR="00122223" w:rsidRDefault="00122223" w:rsidP="00263768">
      <w:pPr>
        <w:pStyle w:val="StyleCaptionCentered"/>
      </w:pPr>
      <w:bookmarkStart w:id="1092" w:name="_Ref433831635"/>
      <w:bookmarkStart w:id="1093" w:name="_Toc465776479"/>
      <w:r>
        <w:t xml:space="preserve">Figure </w:t>
      </w:r>
      <w:r w:rsidR="0004287A">
        <w:fldChar w:fldCharType="begin"/>
      </w:r>
      <w:r w:rsidR="0004287A">
        <w:instrText xml:space="preserve"> SEQ Figure \* ARABIC </w:instrText>
      </w:r>
      <w:r w:rsidR="0004287A">
        <w:fldChar w:fldCharType="separate"/>
      </w:r>
      <w:r w:rsidR="00155DAD">
        <w:rPr>
          <w:noProof/>
        </w:rPr>
        <w:t>22</w:t>
      </w:r>
      <w:r w:rsidR="0004287A">
        <w:rPr>
          <w:noProof/>
        </w:rPr>
        <w:fldChar w:fldCharType="end"/>
      </w:r>
      <w:bookmarkEnd w:id="1092"/>
      <w:r>
        <w:t xml:space="preserve">: </w:t>
      </w:r>
      <w:proofErr w:type="spellStart"/>
      <w:r>
        <w:t>SwissBit</w:t>
      </w:r>
      <w:proofErr w:type="spellEnd"/>
      <w:r>
        <w:t xml:space="preserve"> </w:t>
      </w:r>
      <w:r w:rsidRPr="006A2E1B">
        <w:t>Micro-SD Card IODVS Test</w:t>
      </w:r>
      <w:bookmarkEnd w:id="1093"/>
    </w:p>
    <w:p w:rsidR="00122223" w:rsidRDefault="00122223" w:rsidP="00263768">
      <w:pPr>
        <w:pStyle w:val="StyleCaptionCentered"/>
        <w:pPrChange w:id="1094" w:author="drmoore" w:date="2016-11-11T18:13:00Z">
          <w:pPr>
            <w:pStyle w:val="Caption"/>
            <w:jc w:val="center"/>
          </w:pPr>
        </w:pPrChange>
      </w:pPr>
      <w:r>
        <w:rPr>
          <w:noProof/>
        </w:rPr>
        <w:lastRenderedPageBreak/>
        <w:drawing>
          <wp:inline distT="0" distB="0" distL="0" distR="0" wp14:anchorId="5ABE9E56" wp14:editId="5DCD2600">
            <wp:extent cx="5822023" cy="754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94" cy="7563976"/>
                    </a:xfrm>
                    <a:prstGeom prst="rect">
                      <a:avLst/>
                    </a:prstGeom>
                    <a:noFill/>
                    <a:ln>
                      <a:noFill/>
                    </a:ln>
                  </pic:spPr>
                </pic:pic>
              </a:graphicData>
            </a:graphic>
          </wp:inline>
        </w:drawing>
      </w:r>
      <w:r w:rsidRPr="00AA69B9">
        <w:t xml:space="preserve"> </w:t>
      </w:r>
    </w:p>
    <w:p w:rsidR="00122223" w:rsidRDefault="00122223" w:rsidP="00263768">
      <w:pPr>
        <w:pStyle w:val="StyleCaptionCentered"/>
      </w:pPr>
      <w:bookmarkStart w:id="1095" w:name="_Toc465776480"/>
      <w:r>
        <w:t xml:space="preserve">Figure </w:t>
      </w:r>
      <w:r w:rsidR="0004287A">
        <w:fldChar w:fldCharType="begin"/>
      </w:r>
      <w:r w:rsidR="0004287A">
        <w:instrText xml:space="preserve"> SEQ Figure \* ARABIC </w:instrText>
      </w:r>
      <w:r w:rsidR="0004287A">
        <w:fldChar w:fldCharType="separate"/>
      </w:r>
      <w:r w:rsidR="00155DAD">
        <w:rPr>
          <w:noProof/>
        </w:rPr>
        <w:t>23</w:t>
      </w:r>
      <w:r w:rsidR="0004287A">
        <w:rPr>
          <w:noProof/>
        </w:rPr>
        <w:fldChar w:fldCharType="end"/>
      </w:r>
      <w:r>
        <w:t xml:space="preserve">: Kingston </w:t>
      </w:r>
      <w:r w:rsidRPr="005B4F07">
        <w:t>Micro-SD Card IODVS Test</w:t>
      </w:r>
      <w:bookmarkEnd w:id="1095"/>
    </w:p>
    <w:p w:rsidR="00122223" w:rsidRPr="004F0015" w:rsidRDefault="00122223" w:rsidP="0078529A">
      <w:pPr>
        <w:pStyle w:val="Heading3"/>
        <w:numPr>
          <w:ilvl w:val="2"/>
          <w:numId w:val="28"/>
        </w:numPr>
      </w:pPr>
      <w:bookmarkStart w:id="1096" w:name="_Toc465297445"/>
      <w:bookmarkStart w:id="1097" w:name="_Toc466975299"/>
      <w:r>
        <w:lastRenderedPageBreak/>
        <w:t>Honeywell HIH6130 Temperature / Humidity Sensor</w:t>
      </w:r>
      <w:bookmarkEnd w:id="1096"/>
      <w:bookmarkEnd w:id="1097"/>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w:t>
      </w:r>
      <w:proofErr w:type="gramStart"/>
      <w:r>
        <w:t>Idle</w:t>
      </w:r>
      <w:proofErr w:type="gramEnd"/>
      <w:r>
        <w:t xml:space="preserve"> state as shown in </w:t>
      </w:r>
      <w:r>
        <w:fldChar w:fldCharType="begin"/>
      </w:r>
      <w:r>
        <w:instrText xml:space="preserve"> REF _Ref433832391 \h  \* MERGEFORMAT </w:instrText>
      </w:r>
      <w:r>
        <w:fldChar w:fldCharType="separate"/>
      </w:r>
      <w:r w:rsidR="00155DAD">
        <w:t xml:space="preserve">Figure </w:t>
      </w:r>
      <w:r w:rsidR="00155DAD">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155DAD">
        <w:t xml:space="preserve">Figure </w:t>
      </w:r>
      <w:r w:rsidR="00155DAD">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2237C942" wp14:editId="5130BB19">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263768">
      <w:pPr>
        <w:pStyle w:val="StyleCaptionCentered"/>
      </w:pPr>
      <w:bookmarkStart w:id="1098" w:name="_Ref433832391"/>
      <w:bookmarkStart w:id="1099" w:name="_Toc465776481"/>
      <w:r>
        <w:t xml:space="preserve">Figure </w:t>
      </w:r>
      <w:r w:rsidR="0004287A">
        <w:fldChar w:fldCharType="begin"/>
      </w:r>
      <w:r w:rsidR="0004287A">
        <w:instrText xml:space="preserve"> SEQ Figure \* ARABIC </w:instrText>
      </w:r>
      <w:r w:rsidR="0004287A">
        <w:fldChar w:fldCharType="separate"/>
      </w:r>
      <w:r w:rsidR="00155DAD">
        <w:rPr>
          <w:noProof/>
        </w:rPr>
        <w:t>24</w:t>
      </w:r>
      <w:r w:rsidR="0004287A">
        <w:rPr>
          <w:noProof/>
        </w:rPr>
        <w:fldChar w:fldCharType="end"/>
      </w:r>
      <w:bookmarkEnd w:id="1098"/>
      <w:r>
        <w:t>: HIH-6130 State Transition Diagram</w:t>
      </w:r>
      <w:bookmarkEnd w:id="1099"/>
    </w:p>
    <w:p w:rsidR="00122223" w:rsidRDefault="00122223" w:rsidP="00122223">
      <w:pPr>
        <w:keepNext/>
        <w:jc w:val="center"/>
      </w:pPr>
      <w:r>
        <w:rPr>
          <w:noProof/>
        </w:rPr>
        <w:lastRenderedPageBreak/>
        <w:drawing>
          <wp:inline distT="0" distB="0" distL="0" distR="0" wp14:anchorId="55868AEB" wp14:editId="258C353C">
            <wp:extent cx="5656830" cy="73152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675463" cy="7339295"/>
                    </a:xfrm>
                    <a:prstGeom prst="rect">
                      <a:avLst/>
                    </a:prstGeom>
                  </pic:spPr>
                </pic:pic>
              </a:graphicData>
            </a:graphic>
          </wp:inline>
        </w:drawing>
      </w:r>
    </w:p>
    <w:p w:rsidR="00122223" w:rsidRDefault="00122223" w:rsidP="00263768">
      <w:pPr>
        <w:pStyle w:val="StyleCaptionCentered"/>
      </w:pPr>
      <w:bookmarkStart w:id="1100" w:name="_Ref433832420"/>
      <w:bookmarkStart w:id="1101" w:name="_Toc465776482"/>
      <w:r>
        <w:t xml:space="preserve">Figure </w:t>
      </w:r>
      <w:r w:rsidR="0004287A">
        <w:fldChar w:fldCharType="begin"/>
      </w:r>
      <w:r w:rsidR="0004287A">
        <w:instrText xml:space="preserve"> SEQ Figure \* ARABIC </w:instrText>
      </w:r>
      <w:r w:rsidR="0004287A">
        <w:fldChar w:fldCharType="separate"/>
      </w:r>
      <w:r w:rsidR="00155DAD">
        <w:rPr>
          <w:noProof/>
        </w:rPr>
        <w:t>25</w:t>
      </w:r>
      <w:r w:rsidR="0004287A">
        <w:rPr>
          <w:noProof/>
        </w:rPr>
        <w:fldChar w:fldCharType="end"/>
      </w:r>
      <w:bookmarkEnd w:id="1100"/>
      <w:r>
        <w:t>: HIH-6130 Temperature / Humidity Sensor IODVS Test</w:t>
      </w:r>
      <w:bookmarkEnd w:id="1101"/>
    </w:p>
    <w:p w:rsidR="00122223" w:rsidRDefault="00122223" w:rsidP="00D528F5">
      <w:pPr>
        <w:pStyle w:val="StyleCaptionCentered"/>
        <w:keepNext/>
      </w:pPr>
      <w:bookmarkStart w:id="1102" w:name="_Toc465776546"/>
      <w:r>
        <w:lastRenderedPageBreak/>
        <w:t xml:space="preserve">Table </w:t>
      </w:r>
      <w:r w:rsidR="0004287A">
        <w:fldChar w:fldCharType="begin"/>
      </w:r>
      <w:r w:rsidR="0004287A">
        <w:instrText xml:space="preserve"> SEQ Table \* ARABIC </w:instrText>
      </w:r>
      <w:r w:rsidR="0004287A">
        <w:fldChar w:fldCharType="separate"/>
      </w:r>
      <w:r w:rsidR="00155DAD">
        <w:rPr>
          <w:noProof/>
        </w:rPr>
        <w:t>14</w:t>
      </w:r>
      <w:r w:rsidR="0004287A">
        <w:rPr>
          <w:noProof/>
        </w:rPr>
        <w:fldChar w:fldCharType="end"/>
      </w:r>
      <w:r>
        <w:t>: HIH-6130 Peripheral Power Profile</w:t>
      </w:r>
      <w:bookmarkEnd w:id="1102"/>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BB2730">
            <w:pPr>
              <w:keepNext/>
              <w:jc w:val="center"/>
              <w:rPr>
                <w:b/>
              </w:rPr>
              <w:pPrChange w:id="1103" w:author="drmoore" w:date="2016-11-14T09:00:00Z">
                <w:pPr>
                  <w:keepNext/>
                  <w:jc w:val="center"/>
                </w:pPr>
              </w:pPrChange>
            </w:pPr>
            <w:r w:rsidRPr="00D41BBD">
              <w:rPr>
                <w:b/>
              </w:rPr>
              <w:t>State</w:t>
            </w:r>
          </w:p>
        </w:tc>
        <w:tc>
          <w:tcPr>
            <w:tcW w:w="2250" w:type="dxa"/>
            <w:noWrap/>
          </w:tcPr>
          <w:p w:rsidR="00122223" w:rsidRPr="00D41BBD" w:rsidRDefault="00122223" w:rsidP="00BB2730">
            <w:pPr>
              <w:keepNext/>
              <w:jc w:val="center"/>
              <w:rPr>
                <w:b/>
              </w:rPr>
              <w:pPrChange w:id="1104" w:author="drmoore" w:date="2016-11-14T09:00:00Z">
                <w:pPr>
                  <w:keepNext/>
                  <w:jc w:val="center"/>
                </w:pPr>
              </w:pPrChange>
            </w:pPr>
            <w:r w:rsidRPr="00D41BBD">
              <w:rPr>
                <w:b/>
              </w:rPr>
              <w:t>Voltage (Control)</w:t>
            </w:r>
          </w:p>
        </w:tc>
        <w:tc>
          <w:tcPr>
            <w:tcW w:w="2345" w:type="dxa"/>
            <w:noWrap/>
          </w:tcPr>
          <w:p w:rsidR="00122223" w:rsidRPr="00D41BBD" w:rsidRDefault="00122223" w:rsidP="00BB2730">
            <w:pPr>
              <w:keepNext/>
              <w:jc w:val="center"/>
              <w:rPr>
                <w:b/>
              </w:rPr>
              <w:pPrChange w:id="1105" w:author="drmoore" w:date="2016-11-14T09:00:00Z">
                <w:pPr>
                  <w:keepNext/>
                  <w:jc w:val="center"/>
                </w:pPr>
              </w:pPrChange>
            </w:pPr>
            <w:r w:rsidRPr="00D41BBD">
              <w:rPr>
                <w:b/>
              </w:rPr>
              <w:t>Duration (IODVS)</w:t>
            </w:r>
          </w:p>
        </w:tc>
        <w:tc>
          <w:tcPr>
            <w:tcW w:w="1800" w:type="dxa"/>
            <w:noWrap/>
          </w:tcPr>
          <w:p w:rsidR="00122223" w:rsidRPr="00D41BBD" w:rsidRDefault="00122223" w:rsidP="00BB2730">
            <w:pPr>
              <w:keepNext/>
              <w:jc w:val="center"/>
              <w:rPr>
                <w:b/>
              </w:rPr>
              <w:pPrChange w:id="1106" w:author="drmoore" w:date="2016-11-14T09:00:00Z">
                <w:pPr>
                  <w:keepNext/>
                  <w:jc w:val="center"/>
                </w:pPr>
              </w:pPrChange>
            </w:pPr>
            <w:r w:rsidRPr="00D41BBD">
              <w:rPr>
                <w:b/>
              </w:rPr>
              <w:t>Duration</w:t>
            </w:r>
          </w:p>
        </w:tc>
      </w:tr>
      <w:tr w:rsidR="00122223" w:rsidRPr="00454C06" w:rsidTr="008C6D3C">
        <w:trPr>
          <w:cantSplit/>
          <w:jc w:val="center"/>
        </w:trPr>
        <w:tc>
          <w:tcPr>
            <w:tcW w:w="1705" w:type="dxa"/>
            <w:noWrap/>
          </w:tcPr>
          <w:p w:rsidR="00122223" w:rsidRPr="009B2824" w:rsidRDefault="00122223" w:rsidP="00BB2730">
            <w:pPr>
              <w:keepNext/>
              <w:jc w:val="center"/>
              <w:pPrChange w:id="1107" w:author="drmoore" w:date="2016-11-14T09:00:00Z">
                <w:pPr>
                  <w:keepNext/>
                  <w:jc w:val="center"/>
                </w:pPr>
              </w:pPrChange>
            </w:pPr>
            <w:r>
              <w:t>Idle</w:t>
            </w:r>
          </w:p>
        </w:tc>
        <w:tc>
          <w:tcPr>
            <w:tcW w:w="2250" w:type="dxa"/>
            <w:noWrap/>
          </w:tcPr>
          <w:p w:rsidR="00122223" w:rsidRPr="009B2824" w:rsidRDefault="00122223" w:rsidP="00BB2730">
            <w:pPr>
              <w:keepNext/>
              <w:jc w:val="center"/>
              <w:pPrChange w:id="1108" w:author="drmoore" w:date="2016-11-14T09:00:00Z">
                <w:pPr>
                  <w:keepNext/>
                  <w:jc w:val="center"/>
                </w:pPr>
              </w:pPrChange>
            </w:pPr>
            <w:r>
              <w:t>3.3v</w:t>
            </w:r>
          </w:p>
        </w:tc>
        <w:tc>
          <w:tcPr>
            <w:tcW w:w="2345" w:type="dxa"/>
            <w:noWrap/>
          </w:tcPr>
          <w:p w:rsidR="00122223" w:rsidRPr="009B2824" w:rsidRDefault="00122223" w:rsidP="00BB2730">
            <w:pPr>
              <w:keepNext/>
              <w:jc w:val="center"/>
              <w:pPrChange w:id="1109" w:author="drmoore" w:date="2016-11-14T09:00:00Z">
                <w:pPr>
                  <w:keepNext/>
                  <w:jc w:val="center"/>
                </w:pPr>
              </w:pPrChange>
            </w:pPr>
            <w:r>
              <w:t>2.5v</w:t>
            </w:r>
          </w:p>
        </w:tc>
        <w:tc>
          <w:tcPr>
            <w:tcW w:w="1800" w:type="dxa"/>
            <w:noWrap/>
          </w:tcPr>
          <w:p w:rsidR="00122223" w:rsidRPr="009B2824" w:rsidRDefault="00122223" w:rsidP="00BB2730">
            <w:pPr>
              <w:keepNext/>
              <w:jc w:val="center"/>
              <w:pPrChange w:id="1110" w:author="drmoore" w:date="2016-11-14T09:00:00Z">
                <w:pPr>
                  <w:keepNext/>
                  <w:jc w:val="center"/>
                </w:pPr>
              </w:pPrChange>
            </w:pPr>
            <w:r>
              <w:t>Steady State</w:t>
            </w:r>
          </w:p>
        </w:tc>
      </w:tr>
      <w:tr w:rsidR="00122223" w:rsidRPr="00454C06" w:rsidTr="008C6D3C">
        <w:trPr>
          <w:cantSplit/>
          <w:jc w:val="center"/>
        </w:trPr>
        <w:tc>
          <w:tcPr>
            <w:tcW w:w="1705" w:type="dxa"/>
            <w:noWrap/>
          </w:tcPr>
          <w:p w:rsidR="00122223" w:rsidRPr="009B2824" w:rsidRDefault="00122223" w:rsidP="00BB2730">
            <w:pPr>
              <w:keepNext/>
              <w:jc w:val="center"/>
              <w:pPrChange w:id="1111" w:author="drmoore" w:date="2016-11-14T09:00:00Z">
                <w:pPr>
                  <w:keepNext/>
                  <w:jc w:val="center"/>
                </w:pPr>
              </w:pPrChange>
            </w:pPr>
            <w:r>
              <w:t xml:space="preserve">Measure </w:t>
            </w:r>
            <w:proofErr w:type="spellStart"/>
            <w:r>
              <w:t>Cmd</w:t>
            </w:r>
            <w:proofErr w:type="spellEnd"/>
          </w:p>
        </w:tc>
        <w:tc>
          <w:tcPr>
            <w:tcW w:w="2250" w:type="dxa"/>
            <w:noWrap/>
          </w:tcPr>
          <w:p w:rsidR="00122223" w:rsidRPr="009B2824" w:rsidRDefault="00122223" w:rsidP="00BB2730">
            <w:pPr>
              <w:keepNext/>
              <w:jc w:val="center"/>
              <w:pPrChange w:id="1112" w:author="drmoore" w:date="2016-11-14T09:00:00Z">
                <w:pPr>
                  <w:keepNext/>
                  <w:jc w:val="center"/>
                </w:pPr>
              </w:pPrChange>
            </w:pPr>
            <w:r>
              <w:t>3.3v</w:t>
            </w:r>
          </w:p>
        </w:tc>
        <w:tc>
          <w:tcPr>
            <w:tcW w:w="2345" w:type="dxa"/>
            <w:noWrap/>
          </w:tcPr>
          <w:p w:rsidR="00122223" w:rsidRPr="009B2824" w:rsidRDefault="00122223" w:rsidP="00BB2730">
            <w:pPr>
              <w:keepNext/>
              <w:jc w:val="center"/>
              <w:pPrChange w:id="1113" w:author="drmoore" w:date="2016-11-14T09:00:00Z">
                <w:pPr>
                  <w:keepNext/>
                  <w:jc w:val="center"/>
                </w:pPr>
              </w:pPrChange>
            </w:pPr>
            <w:r>
              <w:t>3.3v</w:t>
            </w:r>
          </w:p>
        </w:tc>
        <w:tc>
          <w:tcPr>
            <w:tcW w:w="1800" w:type="dxa"/>
            <w:noWrap/>
          </w:tcPr>
          <w:p w:rsidR="00122223" w:rsidRPr="009B2824" w:rsidRDefault="00122223" w:rsidP="00BB2730">
            <w:pPr>
              <w:keepNext/>
              <w:jc w:val="center"/>
              <w:pPrChange w:id="1114" w:author="drmoore" w:date="2016-11-14T09:00:00Z">
                <w:pPr>
                  <w:keepNext/>
                  <w:jc w:val="center"/>
                </w:pPr>
              </w:pPrChange>
            </w:pPr>
            <w:r>
              <w:t>~100us</w:t>
            </w:r>
          </w:p>
        </w:tc>
      </w:tr>
      <w:tr w:rsidR="00122223" w:rsidRPr="0098506B" w:rsidTr="008C6D3C">
        <w:trPr>
          <w:cantSplit/>
          <w:jc w:val="center"/>
        </w:trPr>
        <w:tc>
          <w:tcPr>
            <w:tcW w:w="1705" w:type="dxa"/>
            <w:noWrap/>
          </w:tcPr>
          <w:p w:rsidR="00122223" w:rsidRPr="009B2824" w:rsidRDefault="00122223" w:rsidP="00BB2730">
            <w:pPr>
              <w:keepNext/>
              <w:jc w:val="center"/>
              <w:pPrChange w:id="1115" w:author="drmoore" w:date="2016-11-14T09:00:00Z">
                <w:pPr>
                  <w:keepNext/>
                  <w:jc w:val="center"/>
                </w:pPr>
              </w:pPrChange>
            </w:pPr>
            <w:r>
              <w:t>Waiting</w:t>
            </w:r>
          </w:p>
        </w:tc>
        <w:tc>
          <w:tcPr>
            <w:tcW w:w="2250" w:type="dxa"/>
            <w:noWrap/>
          </w:tcPr>
          <w:p w:rsidR="00122223" w:rsidRPr="009B2824" w:rsidRDefault="00122223" w:rsidP="00BB2730">
            <w:pPr>
              <w:keepNext/>
              <w:jc w:val="center"/>
              <w:pPrChange w:id="1116" w:author="drmoore" w:date="2016-11-14T09:00:00Z">
                <w:pPr>
                  <w:keepNext/>
                  <w:jc w:val="center"/>
                </w:pPr>
              </w:pPrChange>
            </w:pPr>
            <w:r>
              <w:t>3.3v</w:t>
            </w:r>
          </w:p>
        </w:tc>
        <w:tc>
          <w:tcPr>
            <w:tcW w:w="2345" w:type="dxa"/>
            <w:noWrap/>
          </w:tcPr>
          <w:p w:rsidR="00122223" w:rsidRPr="009B2824" w:rsidRDefault="00122223" w:rsidP="00BB2730">
            <w:pPr>
              <w:keepNext/>
              <w:jc w:val="center"/>
              <w:pPrChange w:id="1117" w:author="drmoore" w:date="2016-11-14T09:00:00Z">
                <w:pPr>
                  <w:keepNext/>
                  <w:jc w:val="center"/>
                </w:pPr>
              </w:pPrChange>
            </w:pPr>
            <w:r>
              <w:t>2.5v</w:t>
            </w:r>
          </w:p>
        </w:tc>
        <w:tc>
          <w:tcPr>
            <w:tcW w:w="1800" w:type="dxa"/>
            <w:noWrap/>
          </w:tcPr>
          <w:p w:rsidR="00122223" w:rsidRPr="009B2824" w:rsidRDefault="00122223" w:rsidP="00BB2730">
            <w:pPr>
              <w:keepNext/>
              <w:jc w:val="center"/>
              <w:pPrChange w:id="1118" w:author="drmoore" w:date="2016-11-14T09:00:00Z">
                <w:pPr>
                  <w:keepNext/>
                  <w:jc w:val="center"/>
                </w:pPr>
              </w:pPrChange>
            </w:pPr>
            <w:r>
              <w:t>~45ms</w:t>
            </w:r>
          </w:p>
        </w:tc>
      </w:tr>
      <w:tr w:rsidR="00122223" w:rsidRPr="0098506B" w:rsidTr="008C6D3C">
        <w:trPr>
          <w:cantSplit/>
          <w:jc w:val="center"/>
        </w:trPr>
        <w:tc>
          <w:tcPr>
            <w:tcW w:w="1705" w:type="dxa"/>
            <w:noWrap/>
          </w:tcPr>
          <w:p w:rsidR="00122223" w:rsidRDefault="00122223" w:rsidP="00BB2730">
            <w:pPr>
              <w:keepNext/>
              <w:jc w:val="center"/>
              <w:pPrChange w:id="1119" w:author="drmoore" w:date="2016-11-14T09:00:00Z">
                <w:pPr>
                  <w:keepNext/>
                  <w:jc w:val="center"/>
                </w:pPr>
              </w:pPrChange>
            </w:pPr>
            <w:r>
              <w:t>Reading</w:t>
            </w:r>
          </w:p>
        </w:tc>
        <w:tc>
          <w:tcPr>
            <w:tcW w:w="2250" w:type="dxa"/>
            <w:noWrap/>
          </w:tcPr>
          <w:p w:rsidR="00122223" w:rsidRDefault="00122223" w:rsidP="00BB2730">
            <w:pPr>
              <w:keepNext/>
              <w:jc w:val="center"/>
              <w:pPrChange w:id="1120" w:author="drmoore" w:date="2016-11-14T09:00:00Z">
                <w:pPr>
                  <w:keepNext/>
                  <w:jc w:val="center"/>
                </w:pPr>
              </w:pPrChange>
            </w:pPr>
            <w:r>
              <w:t>3.3v</w:t>
            </w:r>
          </w:p>
        </w:tc>
        <w:tc>
          <w:tcPr>
            <w:tcW w:w="2345" w:type="dxa"/>
            <w:noWrap/>
          </w:tcPr>
          <w:p w:rsidR="00122223" w:rsidRDefault="00122223" w:rsidP="00BB2730">
            <w:pPr>
              <w:keepNext/>
              <w:jc w:val="center"/>
              <w:pPrChange w:id="1121" w:author="drmoore" w:date="2016-11-14T09:00:00Z">
                <w:pPr>
                  <w:keepNext/>
                  <w:jc w:val="center"/>
                </w:pPr>
              </w:pPrChange>
            </w:pPr>
            <w:r>
              <w:t>3.3v</w:t>
            </w:r>
          </w:p>
        </w:tc>
        <w:tc>
          <w:tcPr>
            <w:tcW w:w="1800" w:type="dxa"/>
            <w:noWrap/>
          </w:tcPr>
          <w:p w:rsidR="00122223" w:rsidRDefault="00122223" w:rsidP="00BB2730">
            <w:pPr>
              <w:keepNext/>
              <w:jc w:val="center"/>
              <w:pPrChange w:id="1122" w:author="drmoore" w:date="2016-11-14T09:00:00Z">
                <w:pPr>
                  <w:keepNext/>
                  <w:jc w:val="center"/>
                </w:pPr>
              </w:pPrChange>
            </w:pPr>
            <w:r>
              <w:t>~1ms</w:t>
            </w:r>
          </w:p>
        </w:tc>
      </w:tr>
    </w:tbl>
    <w:p w:rsidR="00122223" w:rsidRDefault="00122223" w:rsidP="00122223"/>
    <w:p w:rsidR="00122223" w:rsidRDefault="00122223" w:rsidP="00263768">
      <w:pPr>
        <w:pStyle w:val="StyleCaptionCentered"/>
      </w:pPr>
      <w:bookmarkStart w:id="1123" w:name="_Toc465776547"/>
      <w:r>
        <w:t xml:space="preserve">Table </w:t>
      </w:r>
      <w:r w:rsidR="0004287A">
        <w:fldChar w:fldCharType="begin"/>
      </w:r>
      <w:r w:rsidR="0004287A">
        <w:instrText xml:space="preserve"> SEQ Table \* ARABIC </w:instrText>
      </w:r>
      <w:r w:rsidR="0004287A">
        <w:fldChar w:fldCharType="separate"/>
      </w:r>
      <w:r w:rsidR="00155DAD">
        <w:rPr>
          <w:noProof/>
        </w:rPr>
        <w:t>15</w:t>
      </w:r>
      <w:r w:rsidR="0004287A">
        <w:rPr>
          <w:noProof/>
        </w:rPr>
        <w:fldChar w:fldCharType="end"/>
      </w:r>
      <w:r>
        <w:t xml:space="preserve">: </w:t>
      </w:r>
      <w:r w:rsidRPr="0029220D">
        <w:t>HIH-6130 Energy Consumption</w:t>
      </w:r>
      <w:bookmarkEnd w:id="1123"/>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w:t>
            </w:r>
            <w:proofErr w:type="spellStart"/>
            <w:r w:rsidRPr="008C6D3C">
              <w:rPr>
                <w:sz w:val="24"/>
                <w:szCs w:val="24"/>
              </w:rPr>
              <w:t>uJ</w:t>
            </w:r>
            <w:proofErr w:type="spellEnd"/>
            <w:r w:rsidRPr="008C6D3C">
              <w:rPr>
                <w:sz w:val="24"/>
                <w:szCs w:val="24"/>
              </w:rPr>
              <w:t>)</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w:t>
            </w:r>
            <w:proofErr w:type="spellStart"/>
            <w:r w:rsidRPr="008C6D3C">
              <w:rPr>
                <w:sz w:val="24"/>
                <w:szCs w:val="24"/>
              </w:rPr>
              <w:t>uJ</w:t>
            </w:r>
            <w:proofErr w:type="spellEnd"/>
            <w:r w:rsidRPr="008C6D3C">
              <w:rPr>
                <w:sz w:val="24"/>
                <w:szCs w:val="24"/>
              </w:rPr>
              <w:t>)</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124" w:name="_Toc465297446"/>
      <w:bookmarkStart w:id="1125" w:name="_Toc466975300"/>
      <w:r>
        <w:t>Conclusion</w:t>
      </w:r>
      <w:bookmarkEnd w:id="1124"/>
      <w:bookmarkEnd w:id="1125"/>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126" w:name="_Toc465297447"/>
      <w:r>
        <w:br w:type="page"/>
      </w:r>
    </w:p>
    <w:p w:rsidR="00AC4996" w:rsidRDefault="00122223" w:rsidP="00B02238">
      <w:pPr>
        <w:pStyle w:val="Heading1"/>
      </w:pPr>
      <w:bookmarkStart w:id="1127" w:name="_Toc466975301"/>
      <w:r w:rsidRPr="009A4196">
        <w:lastRenderedPageBreak/>
        <w:t xml:space="preserve">Chapter 4: </w:t>
      </w:r>
      <w:r w:rsidR="00AC4996">
        <w:t>PRIME</w:t>
      </w:r>
      <w:bookmarkEnd w:id="1127"/>
    </w:p>
    <w:p w:rsidR="00122223" w:rsidRPr="005B2C10" w:rsidRDefault="00122223" w:rsidP="004703F2">
      <w:pPr>
        <w:spacing w:before="360"/>
        <w:rPr>
          <w:sz w:val="36"/>
          <w:szCs w:val="36"/>
        </w:rPr>
      </w:pPr>
      <w:r w:rsidRPr="005B2C10">
        <w:rPr>
          <w:sz w:val="36"/>
          <w:szCs w:val="36"/>
        </w:rPr>
        <w:t>Precise Real-time In-Circuit Energy-Management-System</w:t>
      </w:r>
      <w:bookmarkEnd w:id="1126"/>
    </w:p>
    <w:p w:rsidR="00122223" w:rsidRDefault="00122223" w:rsidP="0078529A">
      <w:pPr>
        <w:pStyle w:val="Heading2"/>
        <w:numPr>
          <w:ilvl w:val="1"/>
          <w:numId w:val="28"/>
        </w:numPr>
      </w:pPr>
      <w:bookmarkStart w:id="1128" w:name="_Toc465297448"/>
      <w:bookmarkStart w:id="1129" w:name="_Toc466975302"/>
      <w:r>
        <w:t>Introduction</w:t>
      </w:r>
      <w:bookmarkEnd w:id="1128"/>
      <w:bookmarkEnd w:id="1129"/>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155DAD">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130" w:name="_Toc465297449"/>
      <w:bookmarkStart w:id="1131" w:name="_Toc466975303"/>
      <w:r>
        <w:t>Adjustable Step-Down Module (ASDM-300F)</w:t>
      </w:r>
      <w:bookmarkEnd w:id="1130"/>
      <w:bookmarkEnd w:id="1131"/>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0EE30CCD" wp14:editId="376ECB52">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263768">
      <w:pPr>
        <w:pStyle w:val="StyleCaptionCentered"/>
      </w:pPr>
      <w:bookmarkStart w:id="1132" w:name="_Toc465776483"/>
      <w:r>
        <w:t xml:space="preserve">Figure </w:t>
      </w:r>
      <w:r w:rsidR="0004287A">
        <w:fldChar w:fldCharType="begin"/>
      </w:r>
      <w:r w:rsidR="0004287A">
        <w:instrText xml:space="preserve"> SEQ Figure \* ARABIC </w:instrText>
      </w:r>
      <w:r w:rsidR="0004287A">
        <w:fldChar w:fldCharType="separate"/>
      </w:r>
      <w:r w:rsidR="00155DAD">
        <w:rPr>
          <w:noProof/>
        </w:rPr>
        <w:t>26</w:t>
      </w:r>
      <w:r w:rsidR="0004287A">
        <w:rPr>
          <w:noProof/>
        </w:rP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132"/>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07AE121" wp14:editId="751B8EBE">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263768">
      <w:pPr>
        <w:pStyle w:val="StyleCaptionCentered"/>
      </w:pPr>
      <w:bookmarkStart w:id="1133" w:name="_Toc465776484"/>
      <w:r>
        <w:t xml:space="preserve">Figure </w:t>
      </w:r>
      <w:r w:rsidR="0004287A">
        <w:fldChar w:fldCharType="begin"/>
      </w:r>
      <w:r w:rsidR="0004287A">
        <w:instrText xml:space="preserve"> SEQ Figure \* ARABIC </w:instrText>
      </w:r>
      <w:r w:rsidR="0004287A">
        <w:fldChar w:fldCharType="separate"/>
      </w:r>
      <w:r w:rsidR="00155DAD">
        <w:rPr>
          <w:noProof/>
        </w:rPr>
        <w:t>27</w:t>
      </w:r>
      <w:r w:rsidR="0004287A">
        <w:rPr>
          <w:noProof/>
        </w:rP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133"/>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155DAD">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w:t>
      </w:r>
      <w:proofErr w:type="gramStart"/>
      <w:r>
        <w:t xml:space="preserve">by </w:t>
      </w:r>
      <w:proofErr w:type="gramEnd"/>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w:t>
      </w:r>
      <w:proofErr w:type="gramStart"/>
      <w:r>
        <w:t xml:space="preserve">0.5909 </w:t>
      </w:r>
      <w:proofErr w:type="gramEnd"/>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w:t>
      </w:r>
      <w:proofErr w:type="gramStart"/>
      <w:r>
        <w:t xml:space="preserve">each </w:t>
      </w:r>
      <w:proofErr w:type="gramEnd"/>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such that by grounding the feedback input (driving 0V </w:t>
      </w:r>
      <w:proofErr w:type="gramStart"/>
      <w:r>
        <w:t xml:space="preserve">to </w:t>
      </w:r>
      <w:proofErr w:type="gramEnd"/>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 xml:space="preserve">TPS62240: R1 = 330k, R2 = 82k, </w:t>
      </w:r>
      <w:proofErr w:type="spellStart"/>
      <w:proofErr w:type="gramStart"/>
      <w:r>
        <w:t>Rf</w:t>
      </w:r>
      <w:proofErr w:type="spellEnd"/>
      <w:proofErr w:type="gramEnd"/>
      <w:r>
        <w:t xml:space="preserve"> = 560k</w:t>
      </w:r>
    </w:p>
    <w:p w:rsidR="00122223" w:rsidRDefault="00122223" w:rsidP="00122223">
      <w:pPr>
        <w:ind w:firstLine="720"/>
      </w:pPr>
      <w:r>
        <w:t xml:space="preserve">MIC94325: R1 = 130k, R2 = 91k, </w:t>
      </w:r>
      <w:proofErr w:type="spellStart"/>
      <w:proofErr w:type="gramStart"/>
      <w:r>
        <w:t>Rf</w:t>
      </w:r>
      <w:proofErr w:type="spellEnd"/>
      <w:proofErr w:type="gramEnd"/>
      <w:r>
        <w:t xml:space="preserve"> = 220k</w:t>
      </w:r>
    </w:p>
    <w:p w:rsidR="00122223" w:rsidRDefault="00122223" w:rsidP="00263768">
      <w:pPr>
        <w:pStyle w:val="StyleCaptionCentered"/>
      </w:pPr>
      <w:bookmarkStart w:id="1134" w:name="_Toc465776548"/>
      <w:r>
        <w:t xml:space="preserve">Table </w:t>
      </w:r>
      <w:r w:rsidR="0004287A">
        <w:fldChar w:fldCharType="begin"/>
      </w:r>
      <w:r w:rsidR="0004287A">
        <w:instrText xml:space="preserve"> SEQ Table \* ARABIC </w:instrText>
      </w:r>
      <w:r w:rsidR="0004287A">
        <w:fldChar w:fldCharType="separate"/>
      </w:r>
      <w:r w:rsidR="00155DAD">
        <w:rPr>
          <w:noProof/>
        </w:rPr>
        <w:t>16</w:t>
      </w:r>
      <w:r w:rsidR="0004287A">
        <w:rPr>
          <w:noProof/>
        </w:rPr>
        <w:fldChar w:fldCharType="end"/>
      </w:r>
      <w:r>
        <w:t xml:space="preserve">: </w:t>
      </w:r>
      <w:r w:rsidRPr="003F5077">
        <w:t>SMPS and LDO Output Voltages for Various Feedback Inputs</w:t>
      </w:r>
      <w:bookmarkEnd w:id="1134"/>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3D401479" wp14:editId="5E5E2CC3">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263768">
      <w:pPr>
        <w:pStyle w:val="StyleCaptionCentered"/>
      </w:pPr>
      <w:bookmarkStart w:id="1135" w:name="_Toc465776485"/>
      <w:r>
        <w:t xml:space="preserve">Figure </w:t>
      </w:r>
      <w:r w:rsidR="0004287A">
        <w:fldChar w:fldCharType="begin"/>
      </w:r>
      <w:r w:rsidR="0004287A">
        <w:instrText xml:space="preserve"> SEQ Figure \* ARABIC </w:instrText>
      </w:r>
      <w:r w:rsidR="0004287A">
        <w:fldChar w:fldCharType="separate"/>
      </w:r>
      <w:r w:rsidR="00155DAD">
        <w:rPr>
          <w:noProof/>
        </w:rPr>
        <w:t>28</w:t>
      </w:r>
      <w:r w:rsidR="0004287A">
        <w:rPr>
          <w:noProof/>
        </w:rPr>
        <w:fldChar w:fldCharType="end"/>
      </w:r>
      <w:r>
        <w:t>: ASDM-300F</w:t>
      </w:r>
      <w:bookmarkEnd w:id="1135"/>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5DE827A1" wp14:editId="2E452FD2">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263768">
      <w:pPr>
        <w:pStyle w:val="StyleCaptionCentered"/>
      </w:pPr>
      <w:bookmarkStart w:id="1136" w:name="_Toc465776486"/>
      <w:r>
        <w:t xml:space="preserve">Figure </w:t>
      </w:r>
      <w:r w:rsidR="0004287A">
        <w:fldChar w:fldCharType="begin"/>
      </w:r>
      <w:r w:rsidR="0004287A">
        <w:instrText xml:space="preserve"> SEQ Figure \* ARABIC </w:instrText>
      </w:r>
      <w:r w:rsidR="0004287A">
        <w:fldChar w:fldCharType="separate"/>
      </w:r>
      <w:r w:rsidR="00155DAD">
        <w:rPr>
          <w:noProof/>
        </w:rPr>
        <w:t>29</w:t>
      </w:r>
      <w:r w:rsidR="0004287A">
        <w:rPr>
          <w:noProof/>
        </w:rPr>
        <w:fldChar w:fldCharType="end"/>
      </w:r>
      <w:r>
        <w:t>: Gain-Bandwidth Characteristics of the MAX4377HAUA+</w:t>
      </w:r>
      <w:bookmarkEnd w:id="1136"/>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2F484715" wp14:editId="02DBC88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263768">
      <w:pPr>
        <w:pStyle w:val="StyleCaptionCentered"/>
      </w:pPr>
      <w:bookmarkStart w:id="1137" w:name="_Toc465776487"/>
      <w:r>
        <w:t xml:space="preserve">Figure </w:t>
      </w:r>
      <w:r w:rsidR="0004287A">
        <w:fldChar w:fldCharType="begin"/>
      </w:r>
      <w:r w:rsidR="0004287A">
        <w:instrText xml:space="preserve"> SEQ Figure \* ARABIC </w:instrText>
      </w:r>
      <w:r w:rsidR="0004287A">
        <w:fldChar w:fldCharType="separate"/>
      </w:r>
      <w:r w:rsidR="00155DAD">
        <w:rPr>
          <w:noProof/>
        </w:rPr>
        <w:t>30</w:t>
      </w:r>
      <w:r w:rsidR="0004287A">
        <w:rPr>
          <w:noProof/>
        </w:rPr>
        <w:fldChar w:fldCharType="end"/>
      </w:r>
      <w:r>
        <w:t>: ASDM-300F Output Voltage and Feedback Voltage Testing</w:t>
      </w:r>
      <w:bookmarkEnd w:id="1137"/>
    </w:p>
    <w:p w:rsidR="0078649F" w:rsidRPr="008E4524" w:rsidRDefault="00122223" w:rsidP="008E4524">
      <w:pPr>
        <w:ind w:firstLine="720"/>
      </w:pPr>
      <w:r>
        <w:t xml:space="preserve">Testing the ASDM-300F yielded mostly successful results. The output ripple is imperceptible by most oscilloscopes (&lt;20mV </w:t>
      </w:r>
      <w:proofErr w:type="spellStart"/>
      <w:r>
        <w:t>pk-pk</w:t>
      </w:r>
      <w:proofErr w:type="spellEnd"/>
      <w:r>
        <w:t>).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ins w:id="1138" w:author="drmoore" w:date="2016-11-15T12:13:00Z">
        <w:r w:rsidR="00155DAD">
          <w:t>5</w:t>
        </w:r>
      </w:ins>
      <w:del w:id="1139" w:author="drmoore" w:date="2016-11-11T18:13:00Z">
        <w:r w:rsidR="00055297" w:rsidDel="00263768">
          <w:delText>5</w:delText>
        </w:r>
      </w:del>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140" w:name="_Toc465297466"/>
      <w:bookmarkStart w:id="1141" w:name="_Toc465297450"/>
      <w:bookmarkStart w:id="1142" w:name="_Toc466975304"/>
      <w:r>
        <w:t>Peripheral Power Switch</w:t>
      </w:r>
      <w:bookmarkEnd w:id="1140"/>
      <w:r>
        <w:t xml:space="preserve"> (PPS-330D)</w:t>
      </w:r>
      <w:bookmarkEnd w:id="1142"/>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w:t>
      </w:r>
      <w:proofErr w:type="spellStart"/>
      <w:r>
        <w:t>Vout</w:t>
      </w:r>
      <w:proofErr w:type="spellEnd"/>
      <w:r>
        <w:t xml:space="preserve">. </w:t>
      </w:r>
      <w:r>
        <w:lastRenderedPageBreak/>
        <w:t xml:space="preserve">Likewise, when selecting 0/1 or 1/0, either Y1 or Y2 fall low, thus activating U3 or U4 while U2N remains active due to Y3 remaining high. Therefore, the selected voltage domain is routed to </w:t>
      </w:r>
      <w:proofErr w:type="spellStart"/>
      <w:r>
        <w:t>Vout</w:t>
      </w:r>
      <w:proofErr w:type="spellEnd"/>
      <w:r>
        <w: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44A872A1" wp14:editId="0D425BF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263768">
      <w:pPr>
        <w:pStyle w:val="StyleCaptionCentered"/>
      </w:pPr>
      <w:bookmarkStart w:id="1143" w:name="_Toc465776488"/>
      <w:r>
        <w:t xml:space="preserve">Figure </w:t>
      </w:r>
      <w:r w:rsidR="0004287A">
        <w:fldChar w:fldCharType="begin"/>
      </w:r>
      <w:r w:rsidR="0004287A">
        <w:instrText xml:space="preserve"> SEQ Figure \* ARABIC </w:instrText>
      </w:r>
      <w:r w:rsidR="0004287A">
        <w:fldChar w:fldCharType="separate"/>
      </w:r>
      <w:r w:rsidR="00155DAD">
        <w:rPr>
          <w:noProof/>
        </w:rPr>
        <w:t>31</w:t>
      </w:r>
      <w:r w:rsidR="0004287A">
        <w:rPr>
          <w:noProof/>
        </w:rPr>
        <w:fldChar w:fldCharType="end"/>
      </w:r>
      <w:r>
        <w:t>: PPS-330D</w:t>
      </w:r>
      <w:bookmarkEnd w:id="1143"/>
    </w:p>
    <w:p w:rsidR="00122223" w:rsidRDefault="00122223" w:rsidP="00122223">
      <w:r>
        <w:tab/>
        <w:t xml:space="preserve">Tests on the PPS-330D yielded favorable results. The voltage domains are quickly routed to </w:t>
      </w:r>
      <w:proofErr w:type="spellStart"/>
      <w:r>
        <w:t>Vout</w:t>
      </w:r>
      <w:proofErr w:type="spellEnd"/>
      <w:r>
        <w:t xml:space="preserve">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144" w:name="_Toc465297467"/>
      <w:bookmarkStart w:id="1145" w:name="_Toc466975305"/>
      <w:r>
        <w:t>Programmable Load Regulator</w:t>
      </w:r>
      <w:bookmarkEnd w:id="1144"/>
      <w:r>
        <w:t xml:space="preserve"> (PLR-5010D)</w:t>
      </w:r>
      <w:bookmarkEnd w:id="1145"/>
    </w:p>
    <w:p w:rsidR="00122223" w:rsidRDefault="00122223" w:rsidP="00122223">
      <w:r>
        <w:tab/>
        <w:t xml:space="preserve">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w:t>
      </w:r>
      <w:proofErr w:type="gramStart"/>
      <w:r>
        <w:t>a</w:t>
      </w:r>
      <w:proofErr w:type="gramEnd"/>
      <w:r>
        <w:t xml:space="preserve">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155DAD">
        <w:t xml:space="preserve">Figure </w:t>
      </w:r>
      <w:r w:rsidR="00155DAD">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45CDE1AD" wp14:editId="06577B60">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263768">
      <w:pPr>
        <w:pStyle w:val="StyleCaptionCentered"/>
      </w:pPr>
      <w:bookmarkStart w:id="1146" w:name="_Toc465776489"/>
      <w:r>
        <w:t xml:space="preserve">Figure </w:t>
      </w:r>
      <w:r w:rsidR="0004287A">
        <w:fldChar w:fldCharType="begin"/>
      </w:r>
      <w:r w:rsidR="0004287A">
        <w:instrText xml:space="preserve"> SEQ Figure \* ARABIC </w:instrText>
      </w:r>
      <w:r w:rsidR="0004287A">
        <w:fldChar w:fldCharType="separate"/>
      </w:r>
      <w:r w:rsidR="00155DAD">
        <w:rPr>
          <w:noProof/>
        </w:rPr>
        <w:t>32</w:t>
      </w:r>
      <w:r w:rsidR="0004287A">
        <w:rPr>
          <w:noProof/>
        </w:rPr>
        <w:fldChar w:fldCharType="end"/>
      </w:r>
      <w:r>
        <w:t>: PLR-5010D Rev0 Assembly as Designed</w:t>
      </w:r>
      <w:bookmarkEnd w:id="1146"/>
    </w:p>
    <w:p w:rsidR="00122223" w:rsidRDefault="00122223" w:rsidP="00122223">
      <w:pPr>
        <w:keepNext/>
        <w:jc w:val="center"/>
      </w:pPr>
      <w:r>
        <w:rPr>
          <w:noProof/>
        </w:rPr>
        <w:drawing>
          <wp:inline distT="0" distB="0" distL="0" distR="0" wp14:anchorId="6524B6F6" wp14:editId="4C8BF833">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263768">
      <w:pPr>
        <w:pStyle w:val="StyleCaptionCentered"/>
      </w:pPr>
      <w:bookmarkStart w:id="1147" w:name="_Ref465681632"/>
      <w:bookmarkStart w:id="1148" w:name="_Ref465318097"/>
      <w:bookmarkStart w:id="1149" w:name="_Toc465776490"/>
      <w:r>
        <w:t xml:space="preserve">Figure </w:t>
      </w:r>
      <w:r w:rsidR="0004287A">
        <w:fldChar w:fldCharType="begin"/>
      </w:r>
      <w:r w:rsidR="0004287A">
        <w:instrText xml:space="preserve"> SEQ Figure \* ARABIC </w:instrText>
      </w:r>
      <w:r w:rsidR="0004287A">
        <w:fldChar w:fldCharType="separate"/>
      </w:r>
      <w:r w:rsidR="00155DAD">
        <w:rPr>
          <w:noProof/>
        </w:rPr>
        <w:t>33</w:t>
      </w:r>
      <w:r w:rsidR="0004287A">
        <w:rPr>
          <w:noProof/>
        </w:rPr>
        <w:fldChar w:fldCharType="end"/>
      </w:r>
      <w:bookmarkEnd w:id="1147"/>
      <w:r>
        <w:t>: PLR-5010D</w:t>
      </w:r>
      <w:bookmarkEnd w:id="1148"/>
      <w:r>
        <w:t xml:space="preserve"> Rev0 Assembly with Rev1 Test Modifications</w:t>
      </w:r>
      <w:bookmarkEnd w:id="1149"/>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w:t>
      </w:r>
      <w:r>
        <w:lastRenderedPageBreak/>
        <w:t>3.3</w:t>
      </w:r>
      <w:r>
        <w:rPr>
          <w:rFonts w:cstheme="minorHAnsi"/>
        </w:rPr>
        <w:t>Ω</w:t>
      </w:r>
      <w:r>
        <w:t xml:space="preserve"> load resistors from the DEB-429A create a nearly-linear voltage to current output function. </w:t>
      </w:r>
    </w:p>
    <w:p w:rsidR="00103238" w:rsidRDefault="00122223" w:rsidP="00103238">
      <w:pPr>
        <w:ind w:firstLine="720"/>
      </w:pPr>
      <w:r>
        <w:t xml:space="preserve">The driver software uses the linearization curve shown in </w:t>
      </w:r>
      <w:r w:rsidR="00D02980">
        <w:fldChar w:fldCharType="begin"/>
      </w:r>
      <w:r w:rsidR="00D02980">
        <w:instrText xml:space="preserve"> REF _Ref460191107 \h </w:instrText>
      </w:r>
      <w:r w:rsidR="00D02980">
        <w:fldChar w:fldCharType="separate"/>
      </w:r>
      <w:r w:rsidR="00155DAD">
        <w:t xml:space="preserve">Figure </w:t>
      </w:r>
      <w:r w:rsidR="00155DAD">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30BD8788" wp14:editId="72053F6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263768">
      <w:pPr>
        <w:pStyle w:val="StyleCaptionCentered"/>
      </w:pPr>
      <w:bookmarkStart w:id="1150" w:name="_Ref460191107"/>
      <w:bookmarkStart w:id="1151" w:name="_Ref465318793"/>
      <w:bookmarkStart w:id="1152" w:name="_Toc465776491"/>
      <w:r>
        <w:t xml:space="preserve">Figure </w:t>
      </w:r>
      <w:r w:rsidR="0004287A">
        <w:fldChar w:fldCharType="begin"/>
      </w:r>
      <w:r w:rsidR="0004287A">
        <w:instrText xml:space="preserve"> SEQ Figure \* ARABIC </w:instrText>
      </w:r>
      <w:r w:rsidR="0004287A">
        <w:fldChar w:fldCharType="separate"/>
      </w:r>
      <w:r w:rsidR="00155DAD">
        <w:rPr>
          <w:noProof/>
        </w:rPr>
        <w:t>34</w:t>
      </w:r>
      <w:r w:rsidR="0004287A">
        <w:rPr>
          <w:noProof/>
        </w:rPr>
        <w:fldChar w:fldCharType="end"/>
      </w:r>
      <w:bookmarkEnd w:id="1150"/>
      <w:r>
        <w:t>: PLR-5010D Current Output Linearization</w:t>
      </w:r>
      <w:bookmarkEnd w:id="1151"/>
      <w:bookmarkEnd w:id="1152"/>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155DAD">
        <w:t xml:space="preserve">Figure </w:t>
      </w:r>
      <w:r w:rsidR="00155DAD">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D42D98"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155DAD">
        <w:t xml:space="preserve">Figure </w:t>
      </w:r>
      <w:r w:rsidR="00155DAD">
        <w:rPr>
          <w:noProof/>
        </w:rPr>
        <w:t>35</w:t>
      </w:r>
      <w:r w:rsidR="00CB655E">
        <w:fldChar w:fldCharType="end"/>
      </w:r>
      <w:r>
        <w:t>.</w:t>
      </w:r>
    </w:p>
    <w:p w:rsidR="00122223" w:rsidRDefault="00122223" w:rsidP="00122223">
      <w:pPr>
        <w:keepNext/>
        <w:jc w:val="center"/>
      </w:pPr>
      <w:r w:rsidRPr="00EC18B1">
        <w:rPr>
          <w:noProof/>
        </w:rPr>
        <w:drawing>
          <wp:inline distT="0" distB="0" distL="0" distR="0" wp14:anchorId="4E5F1C54" wp14:editId="31CE935D">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263768">
      <w:pPr>
        <w:pStyle w:val="StyleCaptionCentered"/>
      </w:pPr>
      <w:bookmarkStart w:id="1153" w:name="_Ref465681992"/>
      <w:bookmarkStart w:id="1154" w:name="_Ref465324305"/>
      <w:bookmarkStart w:id="1155" w:name="_Toc465776492"/>
      <w:r>
        <w:t xml:space="preserve">Figure </w:t>
      </w:r>
      <w:r w:rsidR="0004287A">
        <w:fldChar w:fldCharType="begin"/>
      </w:r>
      <w:r w:rsidR="0004287A">
        <w:instrText xml:space="preserve"> SEQ Figure \* ARABIC </w:instrText>
      </w:r>
      <w:r w:rsidR="0004287A">
        <w:fldChar w:fldCharType="separate"/>
      </w:r>
      <w:r w:rsidR="00155DAD">
        <w:rPr>
          <w:noProof/>
        </w:rPr>
        <w:t>35</w:t>
      </w:r>
      <w:r w:rsidR="0004287A">
        <w:rPr>
          <w:noProof/>
        </w:rPr>
        <w:fldChar w:fldCharType="end"/>
      </w:r>
      <w:bookmarkEnd w:id="1153"/>
      <w:r>
        <w:t>: Three PLR-5010D Units Installed on the DEB-429A</w:t>
      </w:r>
      <w:bookmarkEnd w:id="1154"/>
      <w:bookmarkEnd w:id="1155"/>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5CF83040" wp14:editId="385FDC7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263768">
      <w:pPr>
        <w:pStyle w:val="StyleCaptionCentered"/>
      </w:pPr>
      <w:bookmarkStart w:id="1156" w:name="_Toc465776493"/>
      <w:r>
        <w:t xml:space="preserve">Figure </w:t>
      </w:r>
      <w:r w:rsidR="0004287A">
        <w:fldChar w:fldCharType="begin"/>
      </w:r>
      <w:r w:rsidR="0004287A">
        <w:instrText xml:space="preserve"> SEQ Figure \* ARABIC </w:instrText>
      </w:r>
      <w:r w:rsidR="0004287A">
        <w:fldChar w:fldCharType="separate"/>
      </w:r>
      <w:r w:rsidR="00155DAD">
        <w:rPr>
          <w:noProof/>
        </w:rPr>
        <w:t>36</w:t>
      </w:r>
      <w:r w:rsidR="0004287A">
        <w:rPr>
          <w:noProof/>
        </w:rPr>
        <w:fldChar w:fldCharType="end"/>
      </w:r>
      <w:r>
        <w:t>: Current Output Sweep of the PLR-5010D as Measured by ASDM-300F</w:t>
      </w:r>
      <w:bookmarkEnd w:id="1141"/>
      <w:bookmarkEnd w:id="1156"/>
    </w:p>
    <w:p w:rsidR="00122223" w:rsidRDefault="00122223" w:rsidP="0078529A">
      <w:pPr>
        <w:pStyle w:val="Heading2"/>
        <w:numPr>
          <w:ilvl w:val="1"/>
          <w:numId w:val="28"/>
        </w:numPr>
      </w:pPr>
      <w:bookmarkStart w:id="1157" w:name="_Toc466975306"/>
      <w:r>
        <w:t>Discovery Expansion Board (DEB429A)</w:t>
      </w:r>
      <w:bookmarkEnd w:id="1157"/>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5098C90B" wp14:editId="10659DB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263768">
      <w:pPr>
        <w:pStyle w:val="StyleCaptionCentered"/>
      </w:pPr>
      <w:bookmarkStart w:id="1158" w:name="_Toc465776494"/>
      <w:r>
        <w:t xml:space="preserve">Figure </w:t>
      </w:r>
      <w:r w:rsidR="0004287A">
        <w:fldChar w:fldCharType="begin"/>
      </w:r>
      <w:r w:rsidR="0004287A">
        <w:instrText xml:space="preserve"> SEQ Figure \* ARABIC </w:instrText>
      </w:r>
      <w:r w:rsidR="0004287A">
        <w:fldChar w:fldCharType="separate"/>
      </w:r>
      <w:r w:rsidR="00155DAD">
        <w:rPr>
          <w:noProof/>
        </w:rPr>
        <w:t>37</w:t>
      </w:r>
      <w:r w:rsidR="0004287A">
        <w:rPr>
          <w:noProof/>
        </w:rPr>
        <w:fldChar w:fldCharType="end"/>
      </w:r>
      <w:r>
        <w:t>: STM32F429 Discovery Front</w:t>
      </w:r>
      <w:bookmarkEnd w:id="1158"/>
    </w:p>
    <w:p w:rsidR="00122223" w:rsidRDefault="00122223" w:rsidP="00122223">
      <w:pPr>
        <w:keepNext/>
        <w:jc w:val="center"/>
      </w:pPr>
      <w:r>
        <w:rPr>
          <w:noProof/>
        </w:rPr>
        <w:drawing>
          <wp:inline distT="0" distB="0" distL="0" distR="0" wp14:anchorId="25602C7B" wp14:editId="75972A98">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263768">
      <w:pPr>
        <w:pStyle w:val="StyleCaptionCentered"/>
      </w:pPr>
      <w:bookmarkStart w:id="1159" w:name="_Toc465776495"/>
      <w:r>
        <w:t xml:space="preserve">Figure </w:t>
      </w:r>
      <w:r w:rsidR="0004287A">
        <w:fldChar w:fldCharType="begin"/>
      </w:r>
      <w:r w:rsidR="0004287A">
        <w:instrText xml:space="preserve"> SEQ Figure \* ARABIC </w:instrText>
      </w:r>
      <w:r w:rsidR="0004287A">
        <w:fldChar w:fldCharType="separate"/>
      </w:r>
      <w:r w:rsidR="00155DAD">
        <w:rPr>
          <w:noProof/>
        </w:rPr>
        <w:t>38</w:t>
      </w:r>
      <w:r w:rsidR="0004287A">
        <w:rPr>
          <w:noProof/>
        </w:rPr>
        <w:fldChar w:fldCharType="end"/>
      </w:r>
      <w:r>
        <w:t>: STM32F429 Discovery Back with Peripheral Modules on Breadboard</w:t>
      </w:r>
      <w:bookmarkEnd w:id="1159"/>
    </w:p>
    <w:p w:rsidR="00122223" w:rsidRPr="004716AB" w:rsidRDefault="00122223" w:rsidP="00122223">
      <w:r>
        <w:lastRenderedPageBreak/>
        <w:tab/>
        <w:t>Following successful feasibility test results, development began on the DEB429A. The final schematic with post-development annotations for use in Rev1 (future board named 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160" w:name="_Toc466975307"/>
      <w:r>
        <w:t>System Architecture</w:t>
      </w:r>
      <w:bookmarkEnd w:id="1160"/>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155DAD">
        <w:t xml:space="preserve">Figure </w:t>
      </w:r>
      <w:r w:rsidR="00155DAD">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434A0719" wp14:editId="09FF29EB">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263768">
      <w:pPr>
        <w:pStyle w:val="StyleCaptionCentered"/>
      </w:pPr>
      <w:bookmarkStart w:id="1161" w:name="_Ref465757764"/>
      <w:bookmarkStart w:id="1162" w:name="_Toc465776496"/>
      <w:r>
        <w:t xml:space="preserve">Figure </w:t>
      </w:r>
      <w:r w:rsidR="0004287A">
        <w:fldChar w:fldCharType="begin"/>
      </w:r>
      <w:r w:rsidR="0004287A">
        <w:instrText xml:space="preserve"> SEQ Figure \* ARABIC </w:instrText>
      </w:r>
      <w:r w:rsidR="0004287A">
        <w:fldChar w:fldCharType="separate"/>
      </w:r>
      <w:r w:rsidR="00155DAD">
        <w:rPr>
          <w:noProof/>
        </w:rPr>
        <w:t>39</w:t>
      </w:r>
      <w:r w:rsidR="0004287A">
        <w:rPr>
          <w:noProof/>
        </w:rPr>
        <w:fldChar w:fldCharType="end"/>
      </w:r>
      <w:bookmarkEnd w:id="1161"/>
      <w:r>
        <w:t>: Finalized Pinout of the STM32F429 on the STMicroelectronics DISCO Board</w:t>
      </w:r>
      <w:bookmarkEnd w:id="1162"/>
    </w:p>
    <w:p w:rsidR="00122223" w:rsidRDefault="00122223" w:rsidP="0078529A">
      <w:pPr>
        <w:pStyle w:val="Heading3"/>
        <w:numPr>
          <w:ilvl w:val="2"/>
          <w:numId w:val="28"/>
        </w:numPr>
      </w:pPr>
      <w:bookmarkStart w:id="1163" w:name="_Toc466975308"/>
      <w:r>
        <w:t>Analog Design</w:t>
      </w:r>
      <w:bookmarkEnd w:id="1163"/>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CF7DC10" wp14:editId="6BC2146C">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263768">
      <w:pPr>
        <w:pStyle w:val="StyleCaptionCentered"/>
      </w:pPr>
      <w:bookmarkStart w:id="1164" w:name="_Toc465776497"/>
      <w:r>
        <w:t xml:space="preserve">Figure </w:t>
      </w:r>
      <w:r w:rsidR="0004287A">
        <w:fldChar w:fldCharType="begin"/>
      </w:r>
      <w:r w:rsidR="0004287A">
        <w:instrText xml:space="preserve"> SEQ Figure \* ARABIC </w:instrText>
      </w:r>
      <w:r w:rsidR="0004287A">
        <w:fldChar w:fldCharType="separate"/>
      </w:r>
      <w:r w:rsidR="00155DAD">
        <w:rPr>
          <w:noProof/>
        </w:rPr>
        <w:t>40</w:t>
      </w:r>
      <w:r w:rsidR="0004287A">
        <w:rPr>
          <w:noProof/>
        </w:rP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164"/>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155DAD">
        <w:t xml:space="preserve">Figure </w:t>
      </w:r>
      <w:r w:rsidR="00155DAD">
        <w:rPr>
          <w:noProof/>
        </w:rPr>
        <w:t>41</w:t>
      </w:r>
      <w:r w:rsidR="00155DAD">
        <w:t>: DISCO 3V3 Voltage and Current Sense Circuit</w:t>
      </w:r>
      <w:r>
        <w:fldChar w:fldCharType="end"/>
      </w:r>
      <w:r>
        <w:t>.</w:t>
      </w:r>
    </w:p>
    <w:p w:rsidR="00122223" w:rsidRDefault="00122223" w:rsidP="00122223">
      <w:pPr>
        <w:keepNext/>
        <w:jc w:val="center"/>
      </w:pPr>
      <w:r>
        <w:rPr>
          <w:noProof/>
        </w:rPr>
        <w:drawing>
          <wp:inline distT="0" distB="0" distL="0" distR="0" wp14:anchorId="0F965F6F" wp14:editId="16D7E3E4">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263768">
      <w:pPr>
        <w:pStyle w:val="StyleCaptionCentered"/>
      </w:pPr>
      <w:bookmarkStart w:id="1165" w:name="_Ref465682117"/>
      <w:bookmarkStart w:id="1166" w:name="_Ref465369241"/>
      <w:bookmarkStart w:id="1167" w:name="_Toc465776498"/>
      <w:r>
        <w:t xml:space="preserve">Figure </w:t>
      </w:r>
      <w:r w:rsidR="0004287A">
        <w:fldChar w:fldCharType="begin"/>
      </w:r>
      <w:r w:rsidR="0004287A">
        <w:instrText xml:space="preserve"> SEQ Figure \* ARABIC </w:instrText>
      </w:r>
      <w:r w:rsidR="0004287A">
        <w:fldChar w:fldCharType="separate"/>
      </w:r>
      <w:r w:rsidR="00155DAD">
        <w:rPr>
          <w:noProof/>
        </w:rPr>
        <w:t>41</w:t>
      </w:r>
      <w:r w:rsidR="0004287A">
        <w:rPr>
          <w:noProof/>
        </w:rPr>
        <w:fldChar w:fldCharType="end"/>
      </w:r>
      <w:bookmarkEnd w:id="1165"/>
      <w:r>
        <w:t>: DISCO 3V3 Voltage and Current Sense Circuit</w:t>
      </w:r>
      <w:bookmarkEnd w:id="1166"/>
      <w:bookmarkEnd w:id="1167"/>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w:t>
      </w:r>
      <w:r>
        <w:lastRenderedPageBreak/>
        <w:t xml:space="preserve">typically a stable 4.5 volts when drawn from a powered USB hub. Figures </w:t>
      </w:r>
      <w:r w:rsidR="00CB655E">
        <w:fldChar w:fldCharType="begin"/>
      </w:r>
      <w:r w:rsidR="00CB655E">
        <w:instrText xml:space="preserve"> REF _Ref465682117 \h </w:instrText>
      </w:r>
      <w:r w:rsidR="00CB655E">
        <w:fldChar w:fldCharType="separate"/>
      </w:r>
      <w:r w:rsidR="00155DAD">
        <w:t xml:space="preserve">Figure </w:t>
      </w:r>
      <w:r w:rsidR="00155DAD">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155DAD">
        <w:t xml:space="preserve">Figure </w:t>
      </w:r>
      <w:r w:rsidR="00155DAD">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drawing>
          <wp:inline distT="0" distB="0" distL="0" distR="0" wp14:anchorId="734E6F00" wp14:editId="230556A7">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263768">
      <w:pPr>
        <w:pStyle w:val="StyleCaptionCentered"/>
      </w:pPr>
      <w:bookmarkStart w:id="1168" w:name="_Ref465682134"/>
      <w:bookmarkStart w:id="1169" w:name="_Ref465388109"/>
      <w:bookmarkStart w:id="1170" w:name="_Toc465776499"/>
      <w:r>
        <w:t xml:space="preserve">Figure </w:t>
      </w:r>
      <w:r w:rsidR="0004287A">
        <w:fldChar w:fldCharType="begin"/>
      </w:r>
      <w:r w:rsidR="0004287A">
        <w:instrText xml:space="preserve"> SEQ Figure \* ARABIC </w:instrText>
      </w:r>
      <w:r w:rsidR="0004287A">
        <w:fldChar w:fldCharType="separate"/>
      </w:r>
      <w:r w:rsidR="00155DAD">
        <w:rPr>
          <w:noProof/>
        </w:rPr>
        <w:t>42</w:t>
      </w:r>
      <w:r w:rsidR="0004287A">
        <w:rPr>
          <w:noProof/>
        </w:rPr>
        <w:fldChar w:fldCharType="end"/>
      </w:r>
      <w:bookmarkEnd w:id="1168"/>
      <w:r>
        <w:t>: ASDM-300F Implementations on the DEB429A</w:t>
      </w:r>
      <w:bookmarkEnd w:id="1169"/>
      <w:bookmarkEnd w:id="1170"/>
    </w:p>
    <w:p w:rsidR="00122223" w:rsidRPr="003D2241" w:rsidRDefault="00122223" w:rsidP="00122223">
      <w:r>
        <w:tab/>
        <w:t xml:space="preserve">All of the voltage measurements are done through a voltage divider so that an ADC can properly evaluate high voltages without exceeding </w:t>
      </w:r>
      <w:proofErr w:type="spellStart"/>
      <w:r>
        <w:t>Vref</w:t>
      </w:r>
      <w:proofErr w:type="spellEnd"/>
      <w:r>
        <w:t>.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D528F5">
      <w:pPr>
        <w:pStyle w:val="StyleCaptionCentered"/>
        <w:keepNext/>
      </w:pPr>
      <w:bookmarkStart w:id="1171" w:name="_Toc465776549"/>
      <w:r>
        <w:lastRenderedPageBreak/>
        <w:t xml:space="preserve">Table </w:t>
      </w:r>
      <w:r w:rsidR="0004287A">
        <w:fldChar w:fldCharType="begin"/>
      </w:r>
      <w:r w:rsidR="0004287A">
        <w:instrText xml:space="preserve"> SEQ Table \* ARABIC </w:instrText>
      </w:r>
      <w:r w:rsidR="0004287A">
        <w:fldChar w:fldCharType="separate"/>
      </w:r>
      <w:r w:rsidR="00155DAD">
        <w:rPr>
          <w:noProof/>
        </w:rPr>
        <w:t>17</w:t>
      </w:r>
      <w:r w:rsidR="0004287A">
        <w:rPr>
          <w:noProof/>
        </w:rPr>
        <w:fldChar w:fldCharType="end"/>
      </w:r>
      <w:r>
        <w:t>: Analog Signals Provided by the DEB429A</w:t>
      </w:r>
      <w:bookmarkEnd w:id="1171"/>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E61B5C">
            <w:pPr>
              <w:keepNext/>
              <w:pPrChange w:id="1172" w:author="drmoore" w:date="2016-11-14T08:50:00Z">
                <w:pPr>
                  <w:keepNext/>
                </w:pPr>
              </w:pPrChange>
            </w:pPr>
            <w:r w:rsidRPr="003D2241">
              <w:t>Signal</w:t>
            </w:r>
          </w:p>
        </w:tc>
        <w:tc>
          <w:tcPr>
            <w:tcW w:w="4068" w:type="dxa"/>
          </w:tcPr>
          <w:p w:rsidR="00122223" w:rsidRPr="003D2241" w:rsidRDefault="00122223" w:rsidP="00E61B5C">
            <w:pPr>
              <w:keepNext/>
              <w:pPrChange w:id="1173" w:author="drmoore" w:date="2016-11-14T08:50:00Z">
                <w:pPr>
                  <w:keepNext/>
                </w:pPr>
              </w:pPrChange>
            </w:pPr>
            <w:r w:rsidRPr="003D2241">
              <w:t>Description</w:t>
            </w:r>
          </w:p>
        </w:tc>
      </w:tr>
      <w:tr w:rsidR="00122223" w:rsidTr="008C6D3C">
        <w:trPr>
          <w:jc w:val="center"/>
        </w:trPr>
        <w:tc>
          <w:tcPr>
            <w:tcW w:w="1417" w:type="dxa"/>
          </w:tcPr>
          <w:p w:rsidR="00122223" w:rsidRPr="003D2241" w:rsidRDefault="00122223" w:rsidP="00E61B5C">
            <w:pPr>
              <w:keepNext/>
              <w:pPrChange w:id="1174" w:author="drmoore" w:date="2016-11-14T08:50:00Z">
                <w:pPr>
                  <w:keepNext/>
                </w:pPr>
              </w:pPrChange>
            </w:pPr>
            <w:r w:rsidRPr="003D2241">
              <w:t>ADC1_PII1</w:t>
            </w:r>
          </w:p>
        </w:tc>
        <w:tc>
          <w:tcPr>
            <w:tcW w:w="4068" w:type="dxa"/>
          </w:tcPr>
          <w:p w:rsidR="00122223" w:rsidRPr="003D2241" w:rsidRDefault="00122223" w:rsidP="00E61B5C">
            <w:pPr>
              <w:keepNext/>
              <w:pPrChange w:id="1175" w:author="drmoore" w:date="2016-11-14T08:50:00Z">
                <w:pPr>
                  <w:keepNext/>
                </w:pPr>
              </w:pPrChange>
            </w:pPr>
            <w:r w:rsidRPr="003D2241">
              <w:t>Peripheral Input Current on Domain 1</w:t>
            </w:r>
          </w:p>
        </w:tc>
      </w:tr>
      <w:tr w:rsidR="00122223" w:rsidTr="008C6D3C">
        <w:trPr>
          <w:jc w:val="center"/>
        </w:trPr>
        <w:tc>
          <w:tcPr>
            <w:tcW w:w="1417" w:type="dxa"/>
          </w:tcPr>
          <w:p w:rsidR="00122223" w:rsidRPr="003D2241" w:rsidRDefault="00122223" w:rsidP="00E61B5C">
            <w:pPr>
              <w:keepNext/>
              <w:pPrChange w:id="1176" w:author="drmoore" w:date="2016-11-14T08:50:00Z">
                <w:pPr>
                  <w:keepNext/>
                </w:pPr>
              </w:pPrChange>
            </w:pPr>
            <w:r w:rsidRPr="003D2241">
              <w:t>ADC1_PII2</w:t>
            </w:r>
          </w:p>
        </w:tc>
        <w:tc>
          <w:tcPr>
            <w:tcW w:w="4068" w:type="dxa"/>
          </w:tcPr>
          <w:p w:rsidR="00122223" w:rsidRPr="003D2241" w:rsidRDefault="00122223" w:rsidP="00E61B5C">
            <w:pPr>
              <w:keepNext/>
              <w:pPrChange w:id="1177" w:author="drmoore" w:date="2016-11-14T08:50:00Z">
                <w:pPr>
                  <w:keepNext/>
                </w:pPr>
              </w:pPrChange>
            </w:pPr>
            <w:r w:rsidRPr="003D2241">
              <w:t>Peripheral Input Current on Domain 2</w:t>
            </w:r>
          </w:p>
        </w:tc>
      </w:tr>
      <w:tr w:rsidR="00122223" w:rsidTr="008C6D3C">
        <w:trPr>
          <w:jc w:val="center"/>
        </w:trPr>
        <w:tc>
          <w:tcPr>
            <w:tcW w:w="1417" w:type="dxa"/>
          </w:tcPr>
          <w:p w:rsidR="00122223" w:rsidRPr="003D2241" w:rsidRDefault="00122223" w:rsidP="00E61B5C">
            <w:pPr>
              <w:keepNext/>
              <w:pPrChange w:id="1178" w:author="drmoore" w:date="2016-11-14T08:50:00Z">
                <w:pPr>
                  <w:keepNext/>
                </w:pPr>
              </w:pPrChange>
            </w:pPr>
            <w:r w:rsidRPr="003D2241">
              <w:t>ADC2_PV0</w:t>
            </w:r>
          </w:p>
        </w:tc>
        <w:tc>
          <w:tcPr>
            <w:tcW w:w="4068" w:type="dxa"/>
          </w:tcPr>
          <w:p w:rsidR="00122223" w:rsidRPr="003D2241" w:rsidRDefault="00122223" w:rsidP="00E61B5C">
            <w:pPr>
              <w:keepNext/>
              <w:pPrChange w:id="1179" w:author="drmoore" w:date="2016-11-14T08:50:00Z">
                <w:pPr>
                  <w:keepNext/>
                </w:pPr>
              </w:pPrChange>
            </w:pPr>
            <w:r w:rsidRPr="003D2241">
              <w:t>Voltage Domain 0 (divided by two)</w:t>
            </w:r>
          </w:p>
        </w:tc>
      </w:tr>
      <w:tr w:rsidR="00122223" w:rsidTr="008C6D3C">
        <w:trPr>
          <w:jc w:val="center"/>
        </w:trPr>
        <w:tc>
          <w:tcPr>
            <w:tcW w:w="1417" w:type="dxa"/>
          </w:tcPr>
          <w:p w:rsidR="00122223" w:rsidRPr="003D2241" w:rsidRDefault="00122223" w:rsidP="00E61B5C">
            <w:pPr>
              <w:keepNext/>
              <w:pPrChange w:id="1180" w:author="drmoore" w:date="2016-11-14T08:50:00Z">
                <w:pPr>
                  <w:keepNext/>
                </w:pPr>
              </w:pPrChange>
            </w:pPr>
            <w:r w:rsidRPr="003D2241">
              <w:t>ADC2_PV1</w:t>
            </w:r>
          </w:p>
        </w:tc>
        <w:tc>
          <w:tcPr>
            <w:tcW w:w="4068" w:type="dxa"/>
          </w:tcPr>
          <w:p w:rsidR="00122223" w:rsidRPr="003D2241" w:rsidRDefault="00122223" w:rsidP="00E61B5C">
            <w:pPr>
              <w:keepNext/>
              <w:pPrChange w:id="1181" w:author="drmoore" w:date="2016-11-14T08:50:00Z">
                <w:pPr>
                  <w:keepNext/>
                </w:pPr>
              </w:pPrChange>
            </w:pPr>
            <w:r w:rsidRPr="003D2241">
              <w:t>Voltage Domain 1 (divided by two)</w:t>
            </w:r>
          </w:p>
        </w:tc>
      </w:tr>
      <w:tr w:rsidR="00122223" w:rsidTr="008C6D3C">
        <w:trPr>
          <w:jc w:val="center"/>
        </w:trPr>
        <w:tc>
          <w:tcPr>
            <w:tcW w:w="1417" w:type="dxa"/>
          </w:tcPr>
          <w:p w:rsidR="00122223" w:rsidRPr="003D2241" w:rsidRDefault="00122223" w:rsidP="00E61B5C">
            <w:pPr>
              <w:keepNext/>
              <w:pPrChange w:id="1182" w:author="drmoore" w:date="2016-11-14T08:50:00Z">
                <w:pPr>
                  <w:keepNext/>
                </w:pPr>
              </w:pPrChange>
            </w:pPr>
            <w:r w:rsidRPr="003D2241">
              <w:t>ADC2_PV2</w:t>
            </w:r>
          </w:p>
        </w:tc>
        <w:tc>
          <w:tcPr>
            <w:tcW w:w="4068" w:type="dxa"/>
          </w:tcPr>
          <w:p w:rsidR="00122223" w:rsidRPr="003D2241" w:rsidRDefault="00122223" w:rsidP="00E61B5C">
            <w:pPr>
              <w:keepNext/>
              <w:pPrChange w:id="1183" w:author="drmoore" w:date="2016-11-14T08:50:00Z">
                <w:pPr>
                  <w:keepNext/>
                </w:pPr>
              </w:pPrChange>
            </w:pPr>
            <w:r w:rsidRPr="003D2241">
              <w:t>Voltage Domain 2 (divided by two)</w:t>
            </w:r>
          </w:p>
        </w:tc>
      </w:tr>
      <w:tr w:rsidR="00122223" w:rsidTr="008C6D3C">
        <w:trPr>
          <w:jc w:val="center"/>
        </w:trPr>
        <w:tc>
          <w:tcPr>
            <w:tcW w:w="1417" w:type="dxa"/>
          </w:tcPr>
          <w:p w:rsidR="00122223" w:rsidRPr="003D2241" w:rsidRDefault="00122223" w:rsidP="00E61B5C">
            <w:pPr>
              <w:keepNext/>
              <w:pPrChange w:id="1184" w:author="drmoore" w:date="2016-11-14T08:50:00Z">
                <w:pPr>
                  <w:keepNext/>
                </w:pPr>
              </w:pPrChange>
            </w:pPr>
            <w:r w:rsidRPr="003D2241">
              <w:t>ADC3_PI00</w:t>
            </w:r>
          </w:p>
        </w:tc>
        <w:tc>
          <w:tcPr>
            <w:tcW w:w="4068" w:type="dxa"/>
          </w:tcPr>
          <w:p w:rsidR="00122223" w:rsidRPr="003D2241" w:rsidRDefault="00122223" w:rsidP="00E61B5C">
            <w:pPr>
              <w:keepNext/>
              <w:pPrChange w:id="1185" w:author="drmoore" w:date="2016-11-14T08:50:00Z">
                <w:pPr>
                  <w:keepNext/>
                </w:pPr>
              </w:pPrChange>
            </w:pPr>
            <w:r w:rsidRPr="003D2241">
              <w:t>Peripheral Output Current on Domain 0</w:t>
            </w:r>
          </w:p>
        </w:tc>
      </w:tr>
      <w:tr w:rsidR="00122223" w:rsidTr="008C6D3C">
        <w:trPr>
          <w:jc w:val="center"/>
        </w:trPr>
        <w:tc>
          <w:tcPr>
            <w:tcW w:w="1417" w:type="dxa"/>
          </w:tcPr>
          <w:p w:rsidR="00122223" w:rsidRPr="003D2241" w:rsidRDefault="00122223" w:rsidP="00E61B5C">
            <w:pPr>
              <w:keepNext/>
              <w:pPrChange w:id="1186" w:author="drmoore" w:date="2016-11-14T08:50:00Z">
                <w:pPr>
                  <w:keepNext/>
                </w:pPr>
              </w:pPrChange>
            </w:pPr>
            <w:r w:rsidRPr="003D2241">
              <w:t>ADC3_PI01</w:t>
            </w:r>
          </w:p>
        </w:tc>
        <w:tc>
          <w:tcPr>
            <w:tcW w:w="4068" w:type="dxa"/>
          </w:tcPr>
          <w:p w:rsidR="00122223" w:rsidRPr="003D2241" w:rsidRDefault="00122223" w:rsidP="00E61B5C">
            <w:pPr>
              <w:keepNext/>
              <w:pPrChange w:id="1187" w:author="drmoore" w:date="2016-11-14T08:50:00Z">
                <w:pPr>
                  <w:keepNext/>
                </w:pPr>
              </w:pPrChange>
            </w:pPr>
            <w:r w:rsidRPr="003D2241">
              <w:t>Peripheral Output Current on Domain 1</w:t>
            </w:r>
          </w:p>
        </w:tc>
      </w:tr>
      <w:tr w:rsidR="00122223" w:rsidTr="008C6D3C">
        <w:trPr>
          <w:jc w:val="center"/>
        </w:trPr>
        <w:tc>
          <w:tcPr>
            <w:tcW w:w="1417" w:type="dxa"/>
          </w:tcPr>
          <w:p w:rsidR="00122223" w:rsidRPr="003D2241" w:rsidRDefault="00122223" w:rsidP="00E61B5C">
            <w:pPr>
              <w:keepNext/>
              <w:pPrChange w:id="1188" w:author="drmoore" w:date="2016-11-14T08:50:00Z">
                <w:pPr>
                  <w:keepNext/>
                </w:pPr>
              </w:pPrChange>
            </w:pPr>
            <w:r w:rsidRPr="003D2241">
              <w:t>ADC3_PI02</w:t>
            </w:r>
          </w:p>
        </w:tc>
        <w:tc>
          <w:tcPr>
            <w:tcW w:w="4068" w:type="dxa"/>
          </w:tcPr>
          <w:p w:rsidR="00122223" w:rsidRPr="003D2241" w:rsidRDefault="00122223" w:rsidP="00E61B5C">
            <w:pPr>
              <w:keepNext/>
              <w:pPrChange w:id="1189" w:author="drmoore" w:date="2016-11-14T08:50:00Z">
                <w:pPr>
                  <w:keepNext/>
                </w:pPr>
              </w:pPrChange>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155DAD">
        <w:t xml:space="preserve">Figure </w:t>
      </w:r>
      <w:r w:rsidR="00155DAD">
        <w:rPr>
          <w:noProof/>
        </w:rPr>
        <w:t>43</w:t>
      </w:r>
      <w:r w:rsidR="00CB655E">
        <w:fldChar w:fldCharType="end"/>
      </w:r>
      <w:r>
        <w:t>.</w:t>
      </w:r>
    </w:p>
    <w:p w:rsidR="00122223" w:rsidRDefault="00122223" w:rsidP="00122223">
      <w:pPr>
        <w:keepNext/>
        <w:jc w:val="center"/>
      </w:pPr>
      <w:r>
        <w:rPr>
          <w:noProof/>
        </w:rPr>
        <w:drawing>
          <wp:inline distT="0" distB="0" distL="0" distR="0" wp14:anchorId="1ED9FDB1" wp14:editId="2BE62B8B">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263768">
      <w:pPr>
        <w:pStyle w:val="StyleCaptionCentered"/>
      </w:pPr>
      <w:bookmarkStart w:id="1190" w:name="_Ref465682230"/>
      <w:bookmarkStart w:id="1191" w:name="_Ref465389102"/>
      <w:bookmarkStart w:id="1192" w:name="_Toc465776500"/>
      <w:r>
        <w:t xml:space="preserve">Figure </w:t>
      </w:r>
      <w:r w:rsidR="0004287A">
        <w:fldChar w:fldCharType="begin"/>
      </w:r>
      <w:r w:rsidR="0004287A">
        <w:instrText xml:space="preserve"> SEQ Figure \* ARABIC </w:instrText>
      </w:r>
      <w:r w:rsidR="0004287A">
        <w:fldChar w:fldCharType="separate"/>
      </w:r>
      <w:r w:rsidR="00155DAD">
        <w:rPr>
          <w:noProof/>
        </w:rPr>
        <w:t>43</w:t>
      </w:r>
      <w:r w:rsidR="0004287A">
        <w:rPr>
          <w:noProof/>
        </w:rPr>
        <w:fldChar w:fldCharType="end"/>
      </w:r>
      <w:bookmarkEnd w:id="1190"/>
      <w:r>
        <w:t>: ASDM-300F Modulation Circuitry</w:t>
      </w:r>
      <w:bookmarkEnd w:id="1191"/>
      <w:bookmarkEnd w:id="1192"/>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38214ED6" wp14:editId="70DA2B5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263768">
      <w:pPr>
        <w:pStyle w:val="StyleCaptionCentered"/>
      </w:pPr>
      <w:bookmarkStart w:id="1193" w:name="_Toc465776501"/>
      <w:r>
        <w:t xml:space="preserve">Figure </w:t>
      </w:r>
      <w:r w:rsidR="0004287A">
        <w:fldChar w:fldCharType="begin"/>
      </w:r>
      <w:r w:rsidR="0004287A">
        <w:instrText xml:space="preserve"> SEQ Figure \* ARABIC </w:instrText>
      </w:r>
      <w:r w:rsidR="0004287A">
        <w:fldChar w:fldCharType="separate"/>
      </w:r>
      <w:r w:rsidR="00155DAD">
        <w:rPr>
          <w:noProof/>
        </w:rPr>
        <w:t>44</w:t>
      </w:r>
      <w:r w:rsidR="0004287A">
        <w:rPr>
          <w:noProof/>
        </w:rPr>
        <w:fldChar w:fldCharType="end"/>
      </w:r>
      <w:r>
        <w:t>: A PPS-330D Controlling Power to a Peripheral Device</w:t>
      </w:r>
      <w:bookmarkEnd w:id="1193"/>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155DAD">
        <w:t xml:space="preserve">Figure </w:t>
      </w:r>
      <w:r w:rsidR="00155DAD">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7CBD0935" wp14:editId="7B173268">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263768">
      <w:pPr>
        <w:pStyle w:val="StyleCaptionCentered"/>
      </w:pPr>
      <w:bookmarkStart w:id="1194" w:name="_Ref465682264"/>
      <w:bookmarkStart w:id="1195" w:name="_Ref465394693"/>
      <w:bookmarkStart w:id="1196" w:name="_Toc465776502"/>
      <w:r>
        <w:t xml:space="preserve">Figure </w:t>
      </w:r>
      <w:r w:rsidR="0004287A">
        <w:fldChar w:fldCharType="begin"/>
      </w:r>
      <w:r w:rsidR="0004287A">
        <w:instrText xml:space="preserve"> SEQ Figure \* ARABIC </w:instrText>
      </w:r>
      <w:r w:rsidR="0004287A">
        <w:fldChar w:fldCharType="separate"/>
      </w:r>
      <w:r w:rsidR="00155DAD">
        <w:rPr>
          <w:noProof/>
        </w:rPr>
        <w:t>45</w:t>
      </w:r>
      <w:r w:rsidR="0004287A">
        <w:rPr>
          <w:noProof/>
        </w:rPr>
        <w:fldChar w:fldCharType="end"/>
      </w:r>
      <w:bookmarkEnd w:id="1194"/>
      <w:r>
        <w:t>: I/O Expansion Enabling PPS-330D Selection</w:t>
      </w:r>
      <w:bookmarkEnd w:id="1195"/>
      <w:bookmarkEnd w:id="1196"/>
    </w:p>
    <w:p w:rsidR="00122223" w:rsidRDefault="00122223" w:rsidP="0078529A">
      <w:pPr>
        <w:pStyle w:val="Heading3"/>
        <w:numPr>
          <w:ilvl w:val="2"/>
          <w:numId w:val="28"/>
        </w:numPr>
      </w:pPr>
      <w:bookmarkStart w:id="1197" w:name="_Toc466975309"/>
      <w:r>
        <w:t>Digital Design</w:t>
      </w:r>
      <w:bookmarkEnd w:id="1197"/>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3F5BF3C" wp14:editId="45B63996">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263768">
      <w:pPr>
        <w:pStyle w:val="StyleCaptionCentered"/>
      </w:pPr>
      <w:bookmarkStart w:id="1198" w:name="_Toc465776503"/>
      <w:r>
        <w:t xml:space="preserve">Figure </w:t>
      </w:r>
      <w:r w:rsidR="0004287A">
        <w:fldChar w:fldCharType="begin"/>
      </w:r>
      <w:r w:rsidR="0004287A">
        <w:instrText xml:space="preserve"> SEQ Figure \* ARABIC </w:instrText>
      </w:r>
      <w:r w:rsidR="0004287A">
        <w:fldChar w:fldCharType="separate"/>
      </w:r>
      <w:r w:rsidR="00155DAD">
        <w:rPr>
          <w:noProof/>
        </w:rPr>
        <w:t>46</w:t>
      </w:r>
      <w:r w:rsidR="0004287A">
        <w:rPr>
          <w:noProof/>
        </w:rP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198"/>
    </w:p>
    <w:p w:rsidR="00122223" w:rsidRDefault="00122223" w:rsidP="00122223">
      <w:pPr>
        <w:keepNext/>
        <w:jc w:val="center"/>
      </w:pPr>
      <w:r>
        <w:rPr>
          <w:noProof/>
        </w:rPr>
        <w:drawing>
          <wp:inline distT="0" distB="0" distL="0" distR="0" wp14:anchorId="7ACC12B2" wp14:editId="01F6236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263768">
      <w:pPr>
        <w:pStyle w:val="StyleCaptionCentered"/>
      </w:pPr>
      <w:bookmarkStart w:id="1199" w:name="_Toc465776504"/>
      <w:r>
        <w:t xml:space="preserve">Figure </w:t>
      </w:r>
      <w:r w:rsidR="0004287A">
        <w:fldChar w:fldCharType="begin"/>
      </w:r>
      <w:r w:rsidR="0004287A">
        <w:instrText xml:space="preserve"> SEQ Figure \* ARABIC </w:instrText>
      </w:r>
      <w:r w:rsidR="0004287A">
        <w:fldChar w:fldCharType="separate"/>
      </w:r>
      <w:r w:rsidR="00155DAD">
        <w:rPr>
          <w:noProof/>
        </w:rPr>
        <w:t>47</w:t>
      </w:r>
      <w:r w:rsidR="0004287A">
        <w:rPr>
          <w:noProof/>
        </w:rPr>
        <w:fldChar w:fldCharType="end"/>
      </w:r>
      <w:r>
        <w:t>: The UM232H Module as Connected to the STM32F429 via the DEB429A</w:t>
      </w:r>
      <w:bookmarkEnd w:id="1199"/>
    </w:p>
    <w:p w:rsidR="008E4524" w:rsidRDefault="008E4524" w:rsidP="008E4524">
      <w:pPr>
        <w:ind w:firstLine="720"/>
      </w:pPr>
      <w:bookmarkStart w:id="1200" w:name="_Toc465297452"/>
      <w:bookmarkStart w:id="1201" w:name="_Ref465310230"/>
      <w:r>
        <w:t xml:space="preserve">The module was programmed using proprietary software from FTDI in order to set the FIFO mode and commission a vendor identifier and a device identifier. Raw bandwidth testing of the device using standard Microsoft Windows virtual </w:t>
      </w:r>
      <w:proofErr w:type="spellStart"/>
      <w:r>
        <w:t>comm</w:t>
      </w:r>
      <w:proofErr w:type="spellEnd"/>
      <w:r>
        <w:t xml:space="preserve">-port (VCP) drivers yielded approximately 112Mbps. In order to achieve the higher 480Mbps speeds, it would be necessary to write custom drivers that do not result in a virtual </w:t>
      </w:r>
      <w:proofErr w:type="spellStart"/>
      <w:r>
        <w:t>comm</w:t>
      </w:r>
      <w:proofErr w:type="spellEnd"/>
      <w:r>
        <w:t>-port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AB85605" wp14:editId="6CC8DB7A">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7098CA1C" wp14:editId="308E7881">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263768">
      <w:pPr>
        <w:pStyle w:val="StyleCaptionCentered"/>
        <w:pPrChange w:id="1202" w:author="drmoore" w:date="2016-11-11T18:13:00Z">
          <w:pPr>
            <w:pStyle w:val="Caption"/>
            <w:jc w:val="center"/>
          </w:pPr>
        </w:pPrChange>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proofErr w:type="spellStart"/>
      <w:r>
        <w:t>Numonyx</w:t>
      </w:r>
      <w:proofErr w:type="spellEnd"/>
      <w:r>
        <w:t xml:space="preserve">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proofErr w:type="spellStart"/>
      <w:r>
        <w:t>Sandisk</w:t>
      </w:r>
      <w:proofErr w:type="spellEnd"/>
      <w:r>
        <w:t xml:space="preserve"> microSD Card</w:t>
      </w:r>
    </w:p>
    <w:p w:rsidR="008E4524" w:rsidRDefault="008E4524" w:rsidP="008E4524">
      <w:pPr>
        <w:pStyle w:val="ListParagraph"/>
        <w:numPr>
          <w:ilvl w:val="0"/>
          <w:numId w:val="12"/>
        </w:numPr>
      </w:pPr>
      <w:proofErr w:type="spellStart"/>
      <w:r>
        <w:t>Swissbit</w:t>
      </w:r>
      <w:proofErr w:type="spellEnd"/>
      <w:r>
        <w:t xml:space="preserve">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proofErr w:type="spellStart"/>
      <w:r>
        <w:t>Adafruit</w:t>
      </w:r>
      <w:proofErr w:type="spellEnd"/>
      <w:r>
        <w:t xml:space="preserve"> ESP12 </w:t>
      </w:r>
      <w:proofErr w:type="spellStart"/>
      <w:r>
        <w:t>WiFi</w:t>
      </w:r>
      <w:proofErr w:type="spellEnd"/>
      <w:r>
        <w:t xml:space="preserve">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64B1A8BB" wp14:editId="0EA2ECCC">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263768">
      <w:pPr>
        <w:pStyle w:val="StyleCaptionCentered"/>
        <w:pPrChange w:id="1203" w:author="drmoore" w:date="2016-11-11T18:13:00Z">
          <w:pPr>
            <w:pStyle w:val="Caption"/>
            <w:jc w:val="center"/>
          </w:pPr>
        </w:pPrChange>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1B62FFF0" wp14:editId="40016C02">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263768">
      <w:pPr>
        <w:pStyle w:val="StyleCaptionCentered"/>
      </w:pPr>
      <w:bookmarkStart w:id="1204" w:name="_Toc465776505"/>
      <w:r>
        <w:t xml:space="preserve">Figure </w:t>
      </w:r>
      <w:r w:rsidR="0004287A">
        <w:fldChar w:fldCharType="begin"/>
      </w:r>
      <w:r w:rsidR="0004287A">
        <w:instrText xml:space="preserve"> SEQ Figure \* ARABIC </w:instrText>
      </w:r>
      <w:r w:rsidR="0004287A">
        <w:fldChar w:fldCharType="separate"/>
      </w:r>
      <w:r w:rsidR="00155DAD">
        <w:rPr>
          <w:noProof/>
        </w:rPr>
        <w:t>48</w:t>
      </w:r>
      <w:r w:rsidR="0004287A">
        <w:rPr>
          <w:noProof/>
        </w:rPr>
        <w:fldChar w:fldCharType="end"/>
      </w:r>
      <w:r>
        <w:t>: Si1141 Typical Application Circuit</w:t>
      </w:r>
      <w:bookmarkEnd w:id="1204"/>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proofErr w:type="spellStart"/>
      <w:r>
        <w:t>Adafruit</w:t>
      </w:r>
      <w:proofErr w:type="spellEnd"/>
      <w:r>
        <w:t xml:space="preserve"> ESP-12E </w:t>
      </w:r>
      <w:proofErr w:type="spellStart"/>
      <w:r>
        <w:t>WiFi</w:t>
      </w:r>
      <w:proofErr w:type="spellEnd"/>
      <w:r>
        <w:t xml:space="preserve"> Module</w:t>
      </w:r>
    </w:p>
    <w:p w:rsidR="008E4524" w:rsidRPr="002F1CB3" w:rsidRDefault="008E4524" w:rsidP="008E4524">
      <w:pPr>
        <w:ind w:firstLine="720"/>
      </w:pPr>
      <w:r>
        <w:t xml:space="preserve">The ESP-8266 is the first </w:t>
      </w:r>
      <w:proofErr w:type="spellStart"/>
      <w:r>
        <w:t>WiFi</w:t>
      </w:r>
      <w:proofErr w:type="spellEnd"/>
      <w:r>
        <w:t xml:space="preserve"> </w:t>
      </w:r>
      <w:proofErr w:type="spellStart"/>
      <w:r>
        <w:t>SoC</w:t>
      </w:r>
      <w:proofErr w:type="spellEnd"/>
      <w:r>
        <w:t xml:space="preserve"> to date that achieves a price point below $3. Because of the extremely low-cost, the device is eligible for applications in millions of </w:t>
      </w:r>
      <w:proofErr w:type="spellStart"/>
      <w:r>
        <w:t>IoT</w:t>
      </w:r>
      <w:proofErr w:type="spellEnd"/>
      <w:r>
        <w:t xml:space="preserve">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1199700E" wp14:editId="466C8F12">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263768">
      <w:pPr>
        <w:pStyle w:val="StyleCaptionCentered"/>
      </w:pPr>
      <w:bookmarkStart w:id="1205" w:name="_Toc465776506"/>
      <w:r>
        <w:t xml:space="preserve">Figure </w:t>
      </w:r>
      <w:r w:rsidR="0004287A">
        <w:fldChar w:fldCharType="begin"/>
      </w:r>
      <w:r w:rsidR="0004287A">
        <w:instrText xml:space="preserve"> SEQ Figure \* ARABIC </w:instrText>
      </w:r>
      <w:r w:rsidR="0004287A">
        <w:fldChar w:fldCharType="separate"/>
      </w:r>
      <w:r w:rsidR="00155DAD">
        <w:rPr>
          <w:noProof/>
        </w:rPr>
        <w:t>49</w:t>
      </w:r>
      <w:r w:rsidR="0004287A">
        <w:rPr>
          <w:noProof/>
        </w:rPr>
        <w:fldChar w:fldCharType="end"/>
      </w:r>
      <w:r>
        <w:t>: ESP-12E Module with RF Shield Removed</w:t>
      </w:r>
      <w:bookmarkEnd w:id="1205"/>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4DB9720A" wp14:editId="5E58D4EE">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263768">
      <w:pPr>
        <w:pStyle w:val="StyleCaptionCentered"/>
      </w:pPr>
      <w:bookmarkStart w:id="1206" w:name="_Toc465776507"/>
      <w:r>
        <w:t xml:space="preserve">Figure </w:t>
      </w:r>
      <w:r w:rsidR="0004287A">
        <w:fldChar w:fldCharType="begin"/>
      </w:r>
      <w:r w:rsidR="0004287A">
        <w:instrText xml:space="preserve"> SEQ Figure \* ARABIC </w:instrText>
      </w:r>
      <w:r w:rsidR="0004287A">
        <w:fldChar w:fldCharType="separate"/>
      </w:r>
      <w:r w:rsidR="00155DAD">
        <w:rPr>
          <w:noProof/>
        </w:rPr>
        <w:t>50</w:t>
      </w:r>
      <w:r w:rsidR="0004287A">
        <w:rPr>
          <w:noProof/>
        </w:rPr>
        <w:fldChar w:fldCharType="end"/>
      </w:r>
      <w:r>
        <w:t>: The SBT263C1A Bluetooth Module</w:t>
      </w:r>
      <w:bookmarkEnd w:id="1206"/>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207" w:name="_Toc466975310"/>
      <w:r>
        <w:t>Results</w:t>
      </w:r>
      <w:bookmarkEnd w:id="1207"/>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155DAD">
        <w:t xml:space="preserve">Figure </w:t>
      </w:r>
      <w:r w:rsidR="00155DAD">
        <w:rPr>
          <w:noProof/>
        </w:rPr>
        <w:t>51</w:t>
      </w:r>
      <w:r w:rsidR="00EE0CE5">
        <w:fldChar w:fldCharType="end"/>
      </w:r>
      <w:r w:rsidR="005B2C10">
        <w:t>.</w:t>
      </w:r>
    </w:p>
    <w:p w:rsidR="005B2C10" w:rsidRDefault="005B2C10" w:rsidP="005B2C10">
      <w:pPr>
        <w:keepNext/>
      </w:pPr>
      <w:r w:rsidRPr="005B2C10">
        <w:rPr>
          <w:noProof/>
        </w:rPr>
        <w:drawing>
          <wp:inline distT="0" distB="0" distL="0" distR="0" wp14:anchorId="10ED8C80" wp14:editId="0433BC6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263768">
      <w:pPr>
        <w:pStyle w:val="StyleCaptionCentered"/>
      </w:pPr>
      <w:bookmarkStart w:id="1208" w:name="_Ref465682510"/>
      <w:bookmarkStart w:id="1209" w:name="_Ref465551456"/>
      <w:bookmarkStart w:id="1210" w:name="_Toc465776508"/>
      <w:r>
        <w:t xml:space="preserve">Figure </w:t>
      </w:r>
      <w:r w:rsidR="0004287A">
        <w:fldChar w:fldCharType="begin"/>
      </w:r>
      <w:r w:rsidR="0004287A">
        <w:instrText xml:space="preserve"> SEQ Figure \* ARABIC </w:instrText>
      </w:r>
      <w:r w:rsidR="0004287A">
        <w:fldChar w:fldCharType="separate"/>
      </w:r>
      <w:r w:rsidR="00155DAD">
        <w:rPr>
          <w:noProof/>
        </w:rPr>
        <w:t>51</w:t>
      </w:r>
      <w:r w:rsidR="0004287A">
        <w:rPr>
          <w:noProof/>
        </w:rPr>
        <w:fldChar w:fldCharType="end"/>
      </w:r>
      <w:bookmarkEnd w:id="1208"/>
      <w:r>
        <w:t>: DEB429A Final Assembly and Power-on Self-Test Firmware</w:t>
      </w:r>
      <w:bookmarkEnd w:id="1209"/>
      <w:bookmarkEnd w:id="1210"/>
    </w:p>
    <w:p w:rsidR="005B2C10" w:rsidRPr="005B2C10" w:rsidRDefault="005B2C10" w:rsidP="005B2C10">
      <w:r>
        <w:tab/>
        <w:t xml:space="preserve">Test results of the final design were positive after addressing some issues that required rework. As can be deduced in the figure, the PLR-5010D units were intended to fit onto the DEB429A with the long edge facing north-south. Unfortunately, there was a pinout </w:t>
      </w:r>
      <w:r>
        <w:lastRenderedPageBreak/>
        <w:t>error between the PLR-5010D and DEB429A schematics. This issue was addressed by relocating the inner pins and rotating the devices 90 degrees.</w:t>
      </w:r>
    </w:p>
    <w:p w:rsidR="000650F2" w:rsidRDefault="00122223" w:rsidP="00B02238">
      <w:pPr>
        <w:pStyle w:val="Heading1"/>
      </w:pPr>
      <w:bookmarkStart w:id="1211" w:name="_Ref465653354"/>
      <w:bookmarkStart w:id="1212" w:name="_Ref465499945"/>
      <w:bookmarkStart w:id="1213" w:name="_Ref465499957"/>
      <w:bookmarkStart w:id="1214" w:name="_Ref465499960"/>
      <w:bookmarkStart w:id="1215" w:name="_Toc466975311"/>
      <w:r w:rsidRPr="009A4196">
        <w:lastRenderedPageBreak/>
        <w:t xml:space="preserve">Chapter 5: </w:t>
      </w:r>
      <w:r w:rsidR="000650F2">
        <w:t>PACER</w:t>
      </w:r>
      <w:bookmarkEnd w:id="1211"/>
      <w:bookmarkEnd w:id="1215"/>
    </w:p>
    <w:bookmarkEnd w:id="1200"/>
    <w:bookmarkEnd w:id="1201"/>
    <w:bookmarkEnd w:id="1212"/>
    <w:bookmarkEnd w:id="1213"/>
    <w:bookmarkEnd w:id="1214"/>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216" w:name="_Toc465297453"/>
      <w:bookmarkStart w:id="1217" w:name="_Toc466975312"/>
      <w:r>
        <w:t>Introduction</w:t>
      </w:r>
      <w:bookmarkEnd w:id="1216"/>
      <w:bookmarkEnd w:id="1217"/>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155DAD">
        <w:t xml:space="preserve">Figure </w:t>
      </w:r>
      <w:r w:rsidR="00155DAD">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FCF9435" wp14:editId="69759875">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263768">
      <w:pPr>
        <w:pStyle w:val="StyleCaptionCentered"/>
      </w:pPr>
      <w:bookmarkStart w:id="1218" w:name="_Ref465662949"/>
      <w:bookmarkStart w:id="1219" w:name="_Ref465502519"/>
      <w:bookmarkStart w:id="1220" w:name="_Toc465776509"/>
      <w:r>
        <w:t xml:space="preserve">Figure </w:t>
      </w:r>
      <w:r w:rsidR="0004287A">
        <w:fldChar w:fldCharType="begin"/>
      </w:r>
      <w:r w:rsidR="0004287A">
        <w:instrText xml:space="preserve"> SEQ Figure \* ARABIC </w:instrText>
      </w:r>
      <w:r w:rsidR="0004287A">
        <w:fldChar w:fldCharType="separate"/>
      </w:r>
      <w:r w:rsidR="00155DAD">
        <w:rPr>
          <w:noProof/>
        </w:rPr>
        <w:t>52</w:t>
      </w:r>
      <w:r w:rsidR="0004287A">
        <w:rPr>
          <w:noProof/>
        </w:rPr>
        <w:fldChar w:fldCharType="end"/>
      </w:r>
      <w:bookmarkEnd w:id="1218"/>
      <w:r w:rsidRPr="00E614DB">
        <w:t>: EEPROM Write Current Profile</w:t>
      </w:r>
      <w:bookmarkEnd w:id="1219"/>
      <w:bookmarkEnd w:id="1220"/>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1221" w:name="_Toc465297454"/>
      <w:bookmarkStart w:id="1222" w:name="_Toc466975313"/>
      <w:r>
        <w:lastRenderedPageBreak/>
        <w:t>Related Work</w:t>
      </w:r>
      <w:bookmarkEnd w:id="1221"/>
      <w:bookmarkEnd w:id="1222"/>
    </w:p>
    <w:p w:rsidR="00122223" w:rsidRDefault="00122223" w:rsidP="0078529A">
      <w:pPr>
        <w:pStyle w:val="Heading3"/>
        <w:numPr>
          <w:ilvl w:val="2"/>
          <w:numId w:val="28"/>
        </w:numPr>
      </w:pPr>
      <w:bookmarkStart w:id="1223" w:name="_Toc465297455"/>
      <w:bookmarkStart w:id="1224" w:name="_Toc466975314"/>
      <w:r>
        <w:t>Timing Heuristic</w:t>
      </w:r>
      <w:bookmarkEnd w:id="1223"/>
      <w:bookmarkEnd w:id="1224"/>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1225" w:name="_Toc465297457"/>
      <w:bookmarkStart w:id="1226" w:name="_Toc466975315"/>
      <w:r>
        <w:t>Energy Heuristic</w:t>
      </w:r>
      <w:bookmarkEnd w:id="1225"/>
      <w:bookmarkEnd w:id="1226"/>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1227" w:name="_Toc465297456"/>
      <w:bookmarkStart w:id="1228" w:name="_Toc466975316"/>
      <w:r>
        <w:t>Current Heuristic</w:t>
      </w:r>
      <w:bookmarkEnd w:id="1227"/>
      <w:bookmarkEnd w:id="1228"/>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1229" w:name="_Toc465297458"/>
      <w:bookmarkStart w:id="1230" w:name="_Toc466975317"/>
      <w:r>
        <w:t>Methods and Materials</w:t>
      </w:r>
      <w:bookmarkEnd w:id="1229"/>
      <w:bookmarkEnd w:id="1230"/>
    </w:p>
    <w:p w:rsidR="00122223" w:rsidRDefault="00122223" w:rsidP="0078529A">
      <w:pPr>
        <w:pStyle w:val="Heading3"/>
        <w:numPr>
          <w:ilvl w:val="2"/>
          <w:numId w:val="28"/>
        </w:numPr>
      </w:pPr>
      <w:bookmarkStart w:id="1231" w:name="_Toc465297459"/>
      <w:bookmarkStart w:id="1232" w:name="_Toc466975318"/>
      <w:r>
        <w:t>Development Platform</w:t>
      </w:r>
      <w:bookmarkEnd w:id="1231"/>
      <w:bookmarkEnd w:id="1232"/>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1233" w:name="_Toc466975319"/>
      <w:r>
        <w:lastRenderedPageBreak/>
        <w:t>PACER-T</w:t>
      </w:r>
      <w:bookmarkEnd w:id="1233"/>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1234" w:name="_Toc466975320"/>
      <w:r>
        <w:t>PACER-E</w:t>
      </w:r>
      <w:bookmarkEnd w:id="1234"/>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1235" w:name="_Toc466975321"/>
      <w:r>
        <w:lastRenderedPageBreak/>
        <w:t>PACER-C</w:t>
      </w:r>
      <w:bookmarkEnd w:id="1235"/>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1236" w:name="_Toc465297460"/>
      <w:bookmarkStart w:id="1237" w:name="_Toc466975322"/>
      <w:r>
        <w:t>Results</w:t>
      </w:r>
      <w:bookmarkEnd w:id="1236"/>
      <w:bookmarkEnd w:id="1237"/>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155DAD">
        <w:t>3</w:t>
      </w:r>
      <w:r w:rsidR="00665653">
        <w:fldChar w:fldCharType="end"/>
      </w:r>
      <w:r>
        <w:t>.</w:t>
      </w:r>
    </w:p>
    <w:p w:rsidR="00122223" w:rsidRDefault="00122223" w:rsidP="0078529A">
      <w:pPr>
        <w:pStyle w:val="Heading3"/>
        <w:numPr>
          <w:ilvl w:val="2"/>
          <w:numId w:val="28"/>
        </w:numPr>
      </w:pPr>
      <w:bookmarkStart w:id="1238" w:name="_Toc465297461"/>
      <w:bookmarkStart w:id="1239" w:name="_Toc466975323"/>
      <w:r>
        <w:lastRenderedPageBreak/>
        <w:t>Microchip MCP25AA512 EEPROM</w:t>
      </w:r>
      <w:bookmarkEnd w:id="1238"/>
      <w:bookmarkEnd w:id="1239"/>
    </w:p>
    <w:p w:rsidR="00564C95" w:rsidRDefault="0023647A" w:rsidP="00F00B0D">
      <w:pPr>
        <w:jc w:val="center"/>
      </w:pPr>
      <w:r w:rsidRPr="00564C95">
        <w:rPr>
          <w:noProof/>
        </w:rPr>
        <w:drawing>
          <wp:inline distT="0" distB="0" distL="0" distR="0" wp14:anchorId="5F66AD39" wp14:editId="0110530E">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6A4EF06A" wp14:editId="7169F26A">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263768">
      <w:pPr>
        <w:pStyle w:val="StyleCaptionCentered"/>
      </w:pPr>
      <w:bookmarkStart w:id="1240" w:name="_Ref465774437"/>
      <w:bookmarkStart w:id="1241" w:name="_Toc465776510"/>
      <w:r>
        <w:t xml:space="preserve">Figure </w:t>
      </w:r>
      <w:r w:rsidR="0004287A">
        <w:fldChar w:fldCharType="begin"/>
      </w:r>
      <w:r w:rsidR="0004287A">
        <w:instrText xml:space="preserve"> SEQ Figure \* ARABIC </w:instrText>
      </w:r>
      <w:r w:rsidR="0004287A">
        <w:fldChar w:fldCharType="separate"/>
      </w:r>
      <w:r w:rsidR="00155DAD">
        <w:rPr>
          <w:noProof/>
        </w:rPr>
        <w:t>53</w:t>
      </w:r>
      <w:r w:rsidR="0004287A">
        <w:rPr>
          <w:noProof/>
        </w:rPr>
        <w:fldChar w:fldCharType="end"/>
      </w:r>
      <w:bookmarkEnd w:id="1240"/>
      <w:r>
        <w:t>: IODVS Result Reproduction via PRIME</w:t>
      </w:r>
      <w:bookmarkEnd w:id="1241"/>
    </w:p>
    <w:p w:rsidR="00F502D5" w:rsidRDefault="00F502D5" w:rsidP="00263768">
      <w:pPr>
        <w:keepNext/>
        <w:jc w:val="center"/>
        <w:pPrChange w:id="1242" w:author="drmoore" w:date="2016-11-11T18:19:00Z">
          <w:pPr>
            <w:keepNext/>
          </w:pPr>
        </w:pPrChange>
      </w:pPr>
      <w:r w:rsidRPr="00F502D5">
        <w:rPr>
          <w:noProof/>
        </w:rPr>
        <w:lastRenderedPageBreak/>
        <w:drawing>
          <wp:inline distT="0" distB="0" distL="0" distR="0" wp14:anchorId="0885C4FF" wp14:editId="0EE3211D">
            <wp:extent cx="45720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Default="00F502D5" w:rsidP="00263768">
      <w:pPr>
        <w:pStyle w:val="StyleCaptionCentered"/>
      </w:pPr>
      <w:bookmarkStart w:id="1243" w:name="_Toc465776511"/>
      <w:r>
        <w:t xml:space="preserve">Figure </w:t>
      </w:r>
      <w:r w:rsidR="0004287A">
        <w:fldChar w:fldCharType="begin"/>
      </w:r>
      <w:r w:rsidR="0004287A">
        <w:instrText xml:space="preserve"> SEQ Figure \* ARABIC </w:instrText>
      </w:r>
      <w:r w:rsidR="0004287A">
        <w:fldChar w:fldCharType="separate"/>
      </w:r>
      <w:r w:rsidR="00155DAD">
        <w:rPr>
          <w:noProof/>
        </w:rPr>
        <w:t>54</w:t>
      </w:r>
      <w:r w:rsidR="0004287A">
        <w:rPr>
          <w:noProof/>
        </w:rPr>
        <w:fldChar w:fldCharType="end"/>
      </w:r>
      <w:r>
        <w:t>: EEPROM Write with PACER-T + IODVS</w:t>
      </w:r>
      <w:bookmarkEnd w:id="1243"/>
    </w:p>
    <w:p w:rsidR="00F502D5" w:rsidRDefault="00F502D5" w:rsidP="00263768">
      <w:pPr>
        <w:keepNext/>
        <w:jc w:val="center"/>
        <w:pPrChange w:id="1244" w:author="drmoore" w:date="2016-11-11T18:19:00Z">
          <w:pPr>
            <w:keepNext/>
          </w:pPr>
        </w:pPrChange>
      </w:pPr>
      <w:r w:rsidRPr="00F502D5">
        <w:rPr>
          <w:noProof/>
        </w:rPr>
        <w:drawing>
          <wp:inline distT="0" distB="0" distL="0" distR="0" wp14:anchorId="3A7A0B09" wp14:editId="77062644">
            <wp:extent cx="457200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Pr="00F502D5" w:rsidRDefault="00F502D5" w:rsidP="00263768">
      <w:pPr>
        <w:pStyle w:val="StyleCaptionCentered"/>
      </w:pPr>
      <w:bookmarkStart w:id="1245" w:name="_Toc465776512"/>
      <w:r>
        <w:t xml:space="preserve">Figure </w:t>
      </w:r>
      <w:r w:rsidR="0004287A">
        <w:fldChar w:fldCharType="begin"/>
      </w:r>
      <w:r w:rsidR="0004287A">
        <w:instrText xml:space="preserve"> SEQ Figure \* ARABIC </w:instrText>
      </w:r>
      <w:r w:rsidR="0004287A">
        <w:fldChar w:fldCharType="separate"/>
      </w:r>
      <w:r w:rsidR="00155DAD">
        <w:rPr>
          <w:noProof/>
        </w:rPr>
        <w:t>55</w:t>
      </w:r>
      <w:r w:rsidR="0004287A">
        <w:rPr>
          <w:noProof/>
        </w:rPr>
        <w:fldChar w:fldCharType="end"/>
      </w:r>
      <w:r>
        <w:t>: EEPROM Write with PACER-C + IODVS</w:t>
      </w:r>
      <w:bookmarkEnd w:id="1245"/>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155DAD">
        <w:t xml:space="preserve">Figure </w:t>
      </w:r>
      <w:r w:rsidR="00155DAD">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263768">
      <w:pPr>
        <w:pStyle w:val="StyleCaptionCentered"/>
      </w:pPr>
      <w:bookmarkStart w:id="1246" w:name="_Toc465776550"/>
      <w:r>
        <w:t xml:space="preserve">Table </w:t>
      </w:r>
      <w:r w:rsidR="0004287A">
        <w:fldChar w:fldCharType="begin"/>
      </w:r>
      <w:r w:rsidR="0004287A">
        <w:instrText xml:space="preserve"> SEQ Table \* ARABIC </w:instrText>
      </w:r>
      <w:r w:rsidR="0004287A">
        <w:fldChar w:fldCharType="separate"/>
      </w:r>
      <w:r w:rsidR="00155DAD">
        <w:rPr>
          <w:noProof/>
        </w:rPr>
        <w:t>18</w:t>
      </w:r>
      <w:r w:rsidR="0004287A">
        <w:rPr>
          <w:noProof/>
        </w:rPr>
        <w:fldChar w:fldCharType="end"/>
      </w:r>
      <w:r>
        <w:t>: EEPROM Operation Energy</w:t>
      </w:r>
      <w:bookmarkEnd w:id="12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263768">
      <w:pPr>
        <w:pStyle w:val="StyleCaptionCentered"/>
      </w:pPr>
      <w:bookmarkStart w:id="1247" w:name="_Toc465776551"/>
      <w:r>
        <w:t xml:space="preserve">Table </w:t>
      </w:r>
      <w:r w:rsidR="0004287A">
        <w:fldChar w:fldCharType="begin"/>
      </w:r>
      <w:r w:rsidR="0004287A">
        <w:instrText xml:space="preserve"> SEQ Table \* ARABIC </w:instrText>
      </w:r>
      <w:r w:rsidR="0004287A">
        <w:fldChar w:fldCharType="separate"/>
      </w:r>
      <w:r w:rsidR="00155DAD">
        <w:rPr>
          <w:noProof/>
        </w:rPr>
        <w:t>19</w:t>
      </w:r>
      <w:r w:rsidR="0004287A">
        <w:rPr>
          <w:noProof/>
        </w:rPr>
        <w:fldChar w:fldCharType="end"/>
      </w:r>
      <w:r>
        <w:t xml:space="preserve">: </w:t>
      </w:r>
      <w:r w:rsidRPr="006F7490">
        <w:t xml:space="preserve">EEPROM Operation </w:t>
      </w:r>
      <w:r>
        <w:t>Latency</w:t>
      </w:r>
      <w:bookmarkEnd w:id="12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1248" w:name="_Toc465297462"/>
      <w:bookmarkStart w:id="1249" w:name="_Toc466975324"/>
      <w:proofErr w:type="spellStart"/>
      <w:r>
        <w:lastRenderedPageBreak/>
        <w:t>Numonyx</w:t>
      </w:r>
      <w:proofErr w:type="spellEnd"/>
      <w:r>
        <w:t xml:space="preserve"> M25PX16 </w:t>
      </w:r>
      <w:r w:rsidR="00215F57">
        <w:t xml:space="preserve">NOR </w:t>
      </w:r>
      <w:r>
        <w:t>Serial Flash</w:t>
      </w:r>
      <w:bookmarkEnd w:id="1248"/>
      <w:bookmarkEnd w:id="1249"/>
    </w:p>
    <w:p w:rsidR="00E25EBA" w:rsidRDefault="00E25EBA" w:rsidP="00E25EBA">
      <w:pPr>
        <w:keepNext/>
        <w:jc w:val="center"/>
      </w:pPr>
      <w:r w:rsidRPr="00E25EBA">
        <w:rPr>
          <w:noProof/>
        </w:rPr>
        <w:drawing>
          <wp:inline distT="0" distB="0" distL="0" distR="0" wp14:anchorId="41F70247" wp14:editId="3C1F3622">
            <wp:extent cx="4581144" cy="34381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1144" cy="3438144"/>
                    </a:xfrm>
                    <a:prstGeom prst="rect">
                      <a:avLst/>
                    </a:prstGeom>
                    <a:noFill/>
                    <a:ln>
                      <a:noFill/>
                    </a:ln>
                  </pic:spPr>
                </pic:pic>
              </a:graphicData>
            </a:graphic>
          </wp:inline>
        </w:drawing>
      </w:r>
    </w:p>
    <w:p w:rsidR="00E25EBA" w:rsidRPr="00E25EBA" w:rsidRDefault="00E25EBA" w:rsidP="00263768">
      <w:pPr>
        <w:pStyle w:val="StyleCaptionCentered"/>
      </w:pPr>
      <w:bookmarkStart w:id="1250" w:name="_Toc465776513"/>
      <w:r>
        <w:t xml:space="preserve">Figure </w:t>
      </w:r>
      <w:r w:rsidR="0004287A">
        <w:fldChar w:fldCharType="begin"/>
      </w:r>
      <w:r w:rsidR="0004287A">
        <w:instrText xml:space="preserve"> SEQ Figure \* ARABIC </w:instrText>
      </w:r>
      <w:r w:rsidR="0004287A">
        <w:fldChar w:fldCharType="separate"/>
      </w:r>
      <w:r w:rsidR="00155DAD">
        <w:rPr>
          <w:noProof/>
        </w:rPr>
        <w:t>56</w:t>
      </w:r>
      <w:r w:rsidR="0004287A">
        <w:rPr>
          <w:noProof/>
        </w:rPr>
        <w:fldChar w:fldCharType="end"/>
      </w:r>
      <w:r>
        <w:t>: NOR Serial Flash IODVS Write</w:t>
      </w:r>
      <w:bookmarkEnd w:id="1250"/>
    </w:p>
    <w:p w:rsidR="00E25EBA" w:rsidRDefault="00E25EBA" w:rsidP="00E25EBA">
      <w:pPr>
        <w:keepNext/>
        <w:jc w:val="center"/>
      </w:pPr>
      <w:r w:rsidRPr="00E25EBA">
        <w:rPr>
          <w:noProof/>
        </w:rPr>
        <w:drawing>
          <wp:inline distT="0" distB="0" distL="0" distR="0" wp14:anchorId="146C961D" wp14:editId="24C78F42">
            <wp:extent cx="4480560" cy="33649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0560" cy="3364992"/>
                    </a:xfrm>
                    <a:prstGeom prst="rect">
                      <a:avLst/>
                    </a:prstGeom>
                    <a:noFill/>
                    <a:ln>
                      <a:noFill/>
                    </a:ln>
                  </pic:spPr>
                </pic:pic>
              </a:graphicData>
            </a:graphic>
          </wp:inline>
        </w:drawing>
      </w:r>
    </w:p>
    <w:p w:rsidR="00E25EBA" w:rsidRPr="00E25EBA" w:rsidRDefault="00E25EBA" w:rsidP="00263768">
      <w:pPr>
        <w:pStyle w:val="StyleCaptionCentered"/>
      </w:pPr>
      <w:bookmarkStart w:id="1251" w:name="_Toc465776514"/>
      <w:r>
        <w:t xml:space="preserve">Figure </w:t>
      </w:r>
      <w:r w:rsidR="0004287A">
        <w:fldChar w:fldCharType="begin"/>
      </w:r>
      <w:r w:rsidR="0004287A">
        <w:instrText xml:space="preserve"> SEQ Figure \* ARABIC </w:instrText>
      </w:r>
      <w:r w:rsidR="0004287A">
        <w:fldChar w:fldCharType="separate"/>
      </w:r>
      <w:r w:rsidR="00155DAD">
        <w:rPr>
          <w:noProof/>
        </w:rPr>
        <w:t>57</w:t>
      </w:r>
      <w:r w:rsidR="0004287A">
        <w:rPr>
          <w:noProof/>
        </w:rPr>
        <w:fldChar w:fldCharType="end"/>
      </w:r>
      <w:r>
        <w:t>: NOR Serial Flash IODVS + PACER-T Write</w:t>
      </w:r>
      <w:bookmarkEnd w:id="1251"/>
    </w:p>
    <w:p w:rsidR="00786EF1" w:rsidRDefault="00786EF1" w:rsidP="00263768">
      <w:pPr>
        <w:pStyle w:val="StyleCaptionCentered"/>
      </w:pPr>
      <w:bookmarkStart w:id="1252" w:name="_Toc465776552"/>
      <w:r>
        <w:lastRenderedPageBreak/>
        <w:t xml:space="preserve">Table </w:t>
      </w:r>
      <w:r w:rsidR="0004287A">
        <w:fldChar w:fldCharType="begin"/>
      </w:r>
      <w:r w:rsidR="0004287A">
        <w:instrText xml:space="preserve"> SEQ Table \* ARABIC </w:instrText>
      </w:r>
      <w:r w:rsidR="0004287A">
        <w:fldChar w:fldCharType="separate"/>
      </w:r>
      <w:r w:rsidR="00155DAD">
        <w:rPr>
          <w:noProof/>
        </w:rPr>
        <w:t>20</w:t>
      </w:r>
      <w:r w:rsidR="0004287A">
        <w:rPr>
          <w:noProof/>
        </w:rPr>
        <w:fldChar w:fldCharType="end"/>
      </w:r>
      <w:r>
        <w:t xml:space="preserve">: </w:t>
      </w:r>
      <w:r w:rsidR="001C16DE">
        <w:t xml:space="preserve">NOR </w:t>
      </w:r>
      <w:r>
        <w:t>Serial Flash Operation Energy</w:t>
      </w:r>
      <w:bookmarkEnd w:id="12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777B79">
      <w:pPr>
        <w:pStyle w:val="StyleCaptionCentered"/>
        <w:keepNext/>
      </w:pPr>
      <w:bookmarkStart w:id="1253" w:name="_Toc465776553"/>
      <w:r>
        <w:t xml:space="preserve">Table </w:t>
      </w:r>
      <w:r w:rsidR="0004287A">
        <w:fldChar w:fldCharType="begin"/>
      </w:r>
      <w:r w:rsidR="0004287A">
        <w:instrText xml:space="preserve"> SEQ Table \* ARABIC </w:instrText>
      </w:r>
      <w:r w:rsidR="0004287A">
        <w:fldChar w:fldCharType="separate"/>
      </w:r>
      <w:r w:rsidR="00155DAD">
        <w:rPr>
          <w:noProof/>
        </w:rPr>
        <w:t>21</w:t>
      </w:r>
      <w:r w:rsidR="0004287A">
        <w:rPr>
          <w:noProof/>
        </w:rPr>
        <w:fldChar w:fldCharType="end"/>
      </w:r>
      <w:r>
        <w:t>: NOR Serial Flash Operation Latency</w:t>
      </w:r>
      <w:bookmarkEnd w:id="12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4" w:author="drmoore" w:date="2016-11-11T18:15:00Z">
                <w:pPr>
                  <w:spacing w:line="240" w:lineRule="auto"/>
                  <w:jc w:val="center"/>
                </w:pPr>
              </w:pPrChange>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5" w:author="drmoore" w:date="2016-11-11T18:15:00Z">
                <w:pPr>
                  <w:spacing w:line="240" w:lineRule="auto"/>
                  <w:jc w:val="center"/>
                </w:pPr>
              </w:pPrChange>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6" w:author="drmoore" w:date="2016-11-11T18:15:00Z">
                <w:pPr>
                  <w:spacing w:line="240" w:lineRule="auto"/>
                  <w:jc w:val="center"/>
                </w:pPr>
              </w:pPrChange>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7" w:author="drmoore" w:date="2016-11-11T18:15:00Z">
                <w:pPr>
                  <w:spacing w:line="240" w:lineRule="auto"/>
                  <w:jc w:val="center"/>
                </w:pPr>
              </w:pPrChange>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8" w:author="drmoore" w:date="2016-11-11T18:15:00Z">
                <w:pPr>
                  <w:spacing w:line="240" w:lineRule="auto"/>
                  <w:jc w:val="center"/>
                </w:pPr>
              </w:pPrChange>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59" w:author="drmoore" w:date="2016-11-11T18:15:00Z">
                <w:pPr>
                  <w:spacing w:line="240" w:lineRule="auto"/>
                  <w:jc w:val="center"/>
                </w:pPr>
              </w:pPrChange>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0" w:author="drmoore" w:date="2016-11-11T18:15:00Z">
                <w:pPr>
                  <w:spacing w:line="240" w:lineRule="auto"/>
                  <w:jc w:val="center"/>
                </w:pPr>
              </w:pPrChange>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1" w:author="drmoore" w:date="2016-11-11T18:15:00Z">
                <w:pPr>
                  <w:spacing w:line="240" w:lineRule="auto"/>
                  <w:jc w:val="center"/>
                </w:pPr>
              </w:pPrChange>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2" w:author="drmoore" w:date="2016-11-11T18:15:00Z">
                <w:pPr>
                  <w:spacing w:line="240" w:lineRule="auto"/>
                  <w:jc w:val="center"/>
                </w:pPr>
              </w:pPrChange>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3"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4"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5"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6"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7"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8"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69"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0" w:author="drmoore" w:date="2016-11-11T18:15:00Z">
                <w:pPr>
                  <w:spacing w:line="240" w:lineRule="auto"/>
                  <w:jc w:val="center"/>
                </w:pPr>
              </w:pPrChange>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1" w:author="drmoore" w:date="2016-11-11T18:15:00Z">
                <w:pPr>
                  <w:spacing w:line="240" w:lineRule="auto"/>
                  <w:jc w:val="center"/>
                </w:pPr>
              </w:pPrChange>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2"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3"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4"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5"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6"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7"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8"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79" w:author="drmoore" w:date="2016-11-11T18:15:00Z">
                <w:pPr>
                  <w:spacing w:line="240" w:lineRule="auto"/>
                  <w:jc w:val="center"/>
                </w:pPr>
              </w:pPrChange>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0" w:author="drmoore" w:date="2016-11-11T18:15:00Z">
                <w:pPr>
                  <w:spacing w:line="240" w:lineRule="auto"/>
                  <w:jc w:val="center"/>
                </w:pPr>
              </w:pPrChange>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1" w:author="drmoore" w:date="2016-11-11T18:15:00Z">
                <w:pPr>
                  <w:spacing w:line="240" w:lineRule="auto"/>
                  <w:jc w:val="center"/>
                </w:pPr>
              </w:pPrChange>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2"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3"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4"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5"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6"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7"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8" w:author="drmoore" w:date="2016-11-11T18:15:00Z">
                <w:pPr>
                  <w:spacing w:line="240" w:lineRule="auto"/>
                  <w:jc w:val="center"/>
                </w:pPr>
              </w:pPrChange>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89" w:author="drmoore" w:date="2016-11-11T18:15:00Z">
                <w:pPr>
                  <w:spacing w:line="240" w:lineRule="auto"/>
                  <w:jc w:val="center"/>
                </w:pPr>
              </w:pPrChange>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290" w:author="drmoore" w:date="2016-11-11T18:15:00Z">
                <w:pPr>
                  <w:spacing w:line="240" w:lineRule="auto"/>
                  <w:jc w:val="center"/>
                </w:pPr>
              </w:pPrChange>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1" w:author="drmoore" w:date="2016-11-11T18:15:00Z">
                <w:pPr>
                  <w:spacing w:line="240" w:lineRule="auto"/>
                  <w:jc w:val="center"/>
                </w:pPr>
              </w:pPrChange>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2" w:author="drmoore" w:date="2016-11-11T18:15:00Z">
                <w:pPr>
                  <w:spacing w:line="240" w:lineRule="auto"/>
                  <w:jc w:val="center"/>
                </w:pPr>
              </w:pPrChange>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3"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4"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5"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6"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7" w:author="drmoore" w:date="2016-11-11T18:15:00Z">
                <w:pPr>
                  <w:spacing w:line="240" w:lineRule="auto"/>
                  <w:jc w:val="center"/>
                </w:pPr>
              </w:pPrChange>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298" w:author="drmoore" w:date="2016-11-11T18:15:00Z">
                <w:pPr>
                  <w:spacing w:line="240" w:lineRule="auto"/>
                  <w:jc w:val="center"/>
                </w:pPr>
              </w:pPrChange>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299" w:author="drmoore" w:date="2016-11-11T18:15:00Z">
                <w:pPr>
                  <w:spacing w:line="240" w:lineRule="auto"/>
                  <w:jc w:val="center"/>
                </w:pPr>
              </w:pPrChange>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0"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1"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2" w:author="drmoore" w:date="2016-11-11T18:15:00Z">
                <w:pPr>
                  <w:spacing w:line="240" w:lineRule="auto"/>
                  <w:jc w:val="center"/>
                </w:pPr>
              </w:pPrChange>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3" w:author="drmoore" w:date="2016-11-11T18:15:00Z">
                <w:pPr>
                  <w:spacing w:line="240" w:lineRule="auto"/>
                  <w:jc w:val="center"/>
                </w:pPr>
              </w:pPrChange>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4" w:author="drmoore" w:date="2016-11-11T18:15:00Z">
                <w:pPr>
                  <w:spacing w:line="240" w:lineRule="auto"/>
                  <w:jc w:val="center"/>
                </w:pPr>
              </w:pPrChange>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5" w:author="drmoore" w:date="2016-11-11T18:15:00Z">
                <w:pPr>
                  <w:spacing w:line="240" w:lineRule="auto"/>
                  <w:jc w:val="center"/>
                </w:pPr>
              </w:pPrChange>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6" w:author="drmoore" w:date="2016-11-11T18:15:00Z">
                <w:pPr>
                  <w:spacing w:line="240" w:lineRule="auto"/>
                  <w:jc w:val="center"/>
                </w:pPr>
              </w:pPrChange>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7" w:author="drmoore" w:date="2016-11-11T18:15:00Z">
                <w:pPr>
                  <w:spacing w:line="240" w:lineRule="auto"/>
                  <w:jc w:val="center"/>
                </w:pPr>
              </w:pPrChange>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8"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09"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0"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1"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2" w:author="drmoore" w:date="2016-11-11T18:15:00Z">
                <w:pPr>
                  <w:spacing w:line="240" w:lineRule="auto"/>
                  <w:jc w:val="center"/>
                </w:pPr>
              </w:pPrChange>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3" w:author="drmoore" w:date="2016-11-11T18:15:00Z">
                <w:pPr>
                  <w:spacing w:line="240" w:lineRule="auto"/>
                  <w:jc w:val="center"/>
                </w:pPr>
              </w:pPrChange>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4" w:author="drmoore" w:date="2016-11-11T18:15:00Z">
                <w:pPr>
                  <w:spacing w:line="240" w:lineRule="auto"/>
                  <w:jc w:val="center"/>
                </w:pPr>
              </w:pPrChange>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5" w:author="drmoore" w:date="2016-11-11T18:15:00Z">
                <w:pPr>
                  <w:spacing w:line="240" w:lineRule="auto"/>
                  <w:jc w:val="center"/>
                </w:pPr>
              </w:pPrChange>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6" w:author="drmoore" w:date="2016-11-11T18:15:00Z">
                <w:pPr>
                  <w:spacing w:line="240" w:lineRule="auto"/>
                  <w:jc w:val="center"/>
                </w:pPr>
              </w:pPrChange>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7"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8" w:author="drmoore" w:date="2016-11-11T18:15:00Z">
                <w:pPr>
                  <w:spacing w:line="240" w:lineRule="auto"/>
                  <w:jc w:val="center"/>
                </w:pPr>
              </w:pPrChange>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19" w:author="drmoore" w:date="2016-11-11T18:15:00Z">
                <w:pPr>
                  <w:spacing w:line="240" w:lineRule="auto"/>
                  <w:jc w:val="center"/>
                </w:pPr>
              </w:pPrChange>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0" w:author="drmoore" w:date="2016-11-11T18:15:00Z">
                <w:pPr>
                  <w:spacing w:line="240" w:lineRule="auto"/>
                  <w:jc w:val="center"/>
                </w:pPr>
              </w:pPrChange>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1" w:author="drmoore" w:date="2016-11-11T18:15:00Z">
                <w:pPr>
                  <w:spacing w:line="240" w:lineRule="auto"/>
                  <w:jc w:val="center"/>
                </w:pPr>
              </w:pPrChange>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2" w:author="drmoore" w:date="2016-11-11T18:15:00Z">
                <w:pPr>
                  <w:spacing w:line="240" w:lineRule="auto"/>
                  <w:jc w:val="center"/>
                </w:pPr>
              </w:pPrChange>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3" w:author="drmoore" w:date="2016-11-11T18:15:00Z">
                <w:pPr>
                  <w:spacing w:line="240" w:lineRule="auto"/>
                  <w:jc w:val="center"/>
                </w:pPr>
              </w:pPrChange>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4" w:author="drmoore" w:date="2016-11-11T18:15:00Z">
                <w:pPr>
                  <w:spacing w:line="240" w:lineRule="auto"/>
                  <w:jc w:val="center"/>
                </w:pPr>
              </w:pPrChange>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325" w:author="drmoore" w:date="2016-11-11T18:15:00Z">
                <w:pPr>
                  <w:spacing w:line="240" w:lineRule="auto"/>
                  <w:jc w:val="center"/>
                </w:pPr>
              </w:pPrChange>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263768">
            <w:pPr>
              <w:keepNext/>
              <w:spacing w:line="240" w:lineRule="auto"/>
              <w:jc w:val="center"/>
              <w:rPr>
                <w:rFonts w:ascii="Calibri" w:hAnsi="Calibri" w:cs="Calibri"/>
                <w:bCs/>
                <w:i/>
                <w:color w:val="000000"/>
                <w:sz w:val="16"/>
              </w:rPr>
              <w:pPrChange w:id="1326" w:author="drmoore" w:date="2016-11-11T18:15:00Z">
                <w:pPr>
                  <w:spacing w:line="240" w:lineRule="auto"/>
                  <w:jc w:val="center"/>
                </w:pPr>
              </w:pPrChange>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7" w:author="drmoore" w:date="2016-11-11T18:15:00Z">
                <w:pPr>
                  <w:spacing w:line="240" w:lineRule="auto"/>
                  <w:jc w:val="center"/>
                </w:pPr>
              </w:pPrChange>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8" w:author="drmoore" w:date="2016-11-11T18:15:00Z">
                <w:pPr>
                  <w:spacing w:line="240" w:lineRule="auto"/>
                  <w:jc w:val="center"/>
                </w:pPr>
              </w:pPrChange>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29" w:author="drmoore" w:date="2016-11-11T18:15:00Z">
                <w:pPr>
                  <w:spacing w:line="240" w:lineRule="auto"/>
                  <w:jc w:val="center"/>
                </w:pPr>
              </w:pPrChange>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0" w:author="drmoore" w:date="2016-11-11T18:15:00Z">
                <w:pPr>
                  <w:spacing w:line="240" w:lineRule="auto"/>
                  <w:jc w:val="center"/>
                </w:pPr>
              </w:pPrChange>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1" w:author="drmoore" w:date="2016-11-11T18:15:00Z">
                <w:pPr>
                  <w:spacing w:line="240" w:lineRule="auto"/>
                  <w:jc w:val="center"/>
                </w:pPr>
              </w:pPrChange>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2" w:author="drmoore" w:date="2016-11-11T18:15:00Z">
                <w:pPr>
                  <w:spacing w:line="240" w:lineRule="auto"/>
                  <w:jc w:val="center"/>
                </w:pPr>
              </w:pPrChange>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3" w:author="drmoore" w:date="2016-11-11T18:15:00Z">
                <w:pPr>
                  <w:spacing w:line="240" w:lineRule="auto"/>
                  <w:jc w:val="center"/>
                </w:pPr>
              </w:pPrChange>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334" w:author="drmoore" w:date="2016-11-11T18:15:00Z">
                <w:pPr>
                  <w:spacing w:line="240" w:lineRule="auto"/>
                  <w:jc w:val="center"/>
                </w:pPr>
              </w:pPrChange>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263768">
            <w:pPr>
              <w:keepNext/>
              <w:spacing w:line="240" w:lineRule="auto"/>
              <w:jc w:val="center"/>
              <w:rPr>
                <w:rFonts w:ascii="Calibri" w:hAnsi="Calibri" w:cs="Calibri"/>
                <w:b/>
                <w:bCs/>
                <w:color w:val="000000"/>
                <w:sz w:val="16"/>
              </w:rPr>
              <w:pPrChange w:id="1335" w:author="drmoore" w:date="2016-11-11T18:15:00Z">
                <w:pPr>
                  <w:spacing w:line="240" w:lineRule="auto"/>
                  <w:jc w:val="center"/>
                </w:pPr>
              </w:pPrChange>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6" w:author="drmoore" w:date="2016-11-11T18:15:00Z">
                <w:pPr>
                  <w:spacing w:line="240" w:lineRule="auto"/>
                  <w:jc w:val="center"/>
                </w:pPr>
              </w:pPrChange>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7" w:author="drmoore" w:date="2016-11-11T18:15:00Z">
                <w:pPr>
                  <w:spacing w:line="240" w:lineRule="auto"/>
                  <w:jc w:val="center"/>
                </w:pPr>
              </w:pPrChange>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8" w:author="drmoore" w:date="2016-11-11T18:15:00Z">
                <w:pPr>
                  <w:spacing w:line="240" w:lineRule="auto"/>
                  <w:jc w:val="center"/>
                </w:pPr>
              </w:pPrChange>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39" w:author="drmoore" w:date="2016-11-11T18:15:00Z">
                <w:pPr>
                  <w:spacing w:line="240" w:lineRule="auto"/>
                  <w:jc w:val="center"/>
                </w:pPr>
              </w:pPrChange>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0" w:author="drmoore" w:date="2016-11-11T18:15:00Z">
                <w:pPr>
                  <w:spacing w:line="240" w:lineRule="auto"/>
                  <w:jc w:val="center"/>
                </w:pPr>
              </w:pPrChange>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1" w:author="drmoore" w:date="2016-11-11T18:15:00Z">
                <w:pPr>
                  <w:spacing w:line="240" w:lineRule="auto"/>
                  <w:jc w:val="center"/>
                </w:pPr>
              </w:pPrChange>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2" w:author="drmoore" w:date="2016-11-11T18:15:00Z">
                <w:pPr>
                  <w:spacing w:line="240" w:lineRule="auto"/>
                  <w:jc w:val="center"/>
                </w:pPr>
              </w:pPrChange>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343" w:author="drmoore" w:date="2016-11-11T18:15:00Z">
                <w:pPr>
                  <w:spacing w:line="240" w:lineRule="auto"/>
                  <w:jc w:val="center"/>
                </w:pPr>
              </w:pPrChange>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 xml:space="preserve">The control tests of the </w:t>
      </w:r>
      <w:proofErr w:type="spellStart"/>
      <w:r w:rsidR="00F0087F">
        <w:t>Numonyx</w:t>
      </w:r>
      <w:proofErr w:type="spellEnd"/>
      <w:r w:rsidR="00F0087F">
        <w:t xml:space="preserve">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1344" w:name="_Toc466975325"/>
      <w:proofErr w:type="spellStart"/>
      <w:r>
        <w:lastRenderedPageBreak/>
        <w:t>Micrcochip</w:t>
      </w:r>
      <w:proofErr w:type="spellEnd"/>
      <w:r>
        <w:t xml:space="preserve"> SST26VB NAND Serial Flash</w:t>
      </w:r>
      <w:bookmarkEnd w:id="1344"/>
    </w:p>
    <w:p w:rsidR="00E25EBA" w:rsidRDefault="00E25EBA" w:rsidP="00E25EBA">
      <w:pPr>
        <w:keepNext/>
        <w:jc w:val="center"/>
      </w:pPr>
      <w:r w:rsidRPr="00E25EBA">
        <w:rPr>
          <w:noProof/>
        </w:rPr>
        <w:drawing>
          <wp:inline distT="0" distB="0" distL="0" distR="0" wp14:anchorId="16CF9DB6" wp14:editId="35E21494">
            <wp:extent cx="4544568" cy="3401568"/>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4568" cy="3401568"/>
                    </a:xfrm>
                    <a:prstGeom prst="rect">
                      <a:avLst/>
                    </a:prstGeom>
                    <a:noFill/>
                    <a:ln>
                      <a:noFill/>
                    </a:ln>
                  </pic:spPr>
                </pic:pic>
              </a:graphicData>
            </a:graphic>
          </wp:inline>
        </w:drawing>
      </w:r>
    </w:p>
    <w:p w:rsidR="00E25EBA" w:rsidRDefault="00E25EBA" w:rsidP="00263768">
      <w:pPr>
        <w:pStyle w:val="StyleCaptionCentered"/>
      </w:pPr>
      <w:bookmarkStart w:id="1345" w:name="_Toc465776515"/>
      <w:r>
        <w:t xml:space="preserve">Figure </w:t>
      </w:r>
      <w:r w:rsidR="0004287A">
        <w:fldChar w:fldCharType="begin"/>
      </w:r>
      <w:r w:rsidR="0004287A">
        <w:instrText xml:space="preserve"> SEQ Figure \* ARABIC </w:instrText>
      </w:r>
      <w:r w:rsidR="0004287A">
        <w:fldChar w:fldCharType="separate"/>
      </w:r>
      <w:r w:rsidR="00155DAD">
        <w:rPr>
          <w:noProof/>
        </w:rPr>
        <w:t>58</w:t>
      </w:r>
      <w:r w:rsidR="0004287A">
        <w:rPr>
          <w:noProof/>
        </w:rPr>
        <w:fldChar w:fldCharType="end"/>
      </w:r>
      <w:r>
        <w:t>: NAND Serial Flash IODVS Write</w:t>
      </w:r>
      <w:bookmarkEnd w:id="1345"/>
    </w:p>
    <w:p w:rsidR="00E25EBA" w:rsidRDefault="00E25EBA" w:rsidP="00E25EBA">
      <w:pPr>
        <w:keepNext/>
        <w:jc w:val="center"/>
      </w:pPr>
      <w:r w:rsidRPr="00E25EBA">
        <w:rPr>
          <w:noProof/>
        </w:rPr>
        <w:drawing>
          <wp:inline distT="0" distB="0" distL="0" distR="0" wp14:anchorId="3D3C33DA" wp14:editId="499E13FA">
            <wp:extent cx="4535424" cy="34015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5424" cy="3401568"/>
                    </a:xfrm>
                    <a:prstGeom prst="rect">
                      <a:avLst/>
                    </a:prstGeom>
                    <a:noFill/>
                    <a:ln>
                      <a:noFill/>
                    </a:ln>
                  </pic:spPr>
                </pic:pic>
              </a:graphicData>
            </a:graphic>
          </wp:inline>
        </w:drawing>
      </w:r>
    </w:p>
    <w:p w:rsidR="00E25EBA" w:rsidRPr="00E25EBA" w:rsidRDefault="00E25EBA" w:rsidP="00263768">
      <w:pPr>
        <w:pStyle w:val="StyleCaptionCentered"/>
      </w:pPr>
      <w:bookmarkStart w:id="1346" w:name="_Toc465776516"/>
      <w:r>
        <w:t xml:space="preserve">Figure </w:t>
      </w:r>
      <w:r w:rsidR="0004287A">
        <w:fldChar w:fldCharType="begin"/>
      </w:r>
      <w:r w:rsidR="0004287A">
        <w:instrText xml:space="preserve"> SEQ Figure \* ARABIC </w:instrText>
      </w:r>
      <w:r w:rsidR="0004287A">
        <w:fldChar w:fldCharType="separate"/>
      </w:r>
      <w:r w:rsidR="00155DAD">
        <w:rPr>
          <w:noProof/>
        </w:rPr>
        <w:t>59</w:t>
      </w:r>
      <w:r w:rsidR="0004287A">
        <w:rPr>
          <w:noProof/>
        </w:rPr>
        <w:fldChar w:fldCharType="end"/>
      </w:r>
      <w:r>
        <w:t>: NAND Serial Flash IODVS + PACER-C Write</w:t>
      </w:r>
      <w:bookmarkEnd w:id="1346"/>
    </w:p>
    <w:p w:rsidR="007712A5" w:rsidRDefault="007712A5" w:rsidP="00263768">
      <w:pPr>
        <w:pStyle w:val="StyleCaptionCentered"/>
      </w:pPr>
      <w:bookmarkStart w:id="1347" w:name="_Toc465776554"/>
      <w:r>
        <w:lastRenderedPageBreak/>
        <w:t xml:space="preserve">Table </w:t>
      </w:r>
      <w:r w:rsidR="0004287A">
        <w:fldChar w:fldCharType="begin"/>
      </w:r>
      <w:r w:rsidR="0004287A">
        <w:instrText xml:space="preserve"> SEQ Table \* ARABIC </w:instrText>
      </w:r>
      <w:r w:rsidR="0004287A">
        <w:fldChar w:fldCharType="separate"/>
      </w:r>
      <w:r w:rsidR="00155DAD">
        <w:rPr>
          <w:noProof/>
        </w:rPr>
        <w:t>22</w:t>
      </w:r>
      <w:r w:rsidR="0004287A">
        <w:rPr>
          <w:noProof/>
        </w:rPr>
        <w:fldChar w:fldCharType="end"/>
      </w:r>
      <w:r>
        <w:t>: NAND Serial Flash Operation Energy</w:t>
      </w:r>
      <w:bookmarkEnd w:id="13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263768">
      <w:pPr>
        <w:pStyle w:val="StyleCaptionCentered"/>
      </w:pPr>
      <w:bookmarkStart w:id="1348" w:name="_Toc465776555"/>
      <w:r>
        <w:t xml:space="preserve">Table </w:t>
      </w:r>
      <w:r w:rsidR="0004287A">
        <w:fldChar w:fldCharType="begin"/>
      </w:r>
      <w:r w:rsidR="0004287A">
        <w:instrText xml:space="preserve"> SEQ Table \* ARABIC </w:instrText>
      </w:r>
      <w:r w:rsidR="0004287A">
        <w:fldChar w:fldCharType="separate"/>
      </w:r>
      <w:r w:rsidR="00155DAD">
        <w:rPr>
          <w:noProof/>
        </w:rPr>
        <w:t>23</w:t>
      </w:r>
      <w:r w:rsidR="0004287A">
        <w:rPr>
          <w:noProof/>
        </w:rPr>
        <w:fldChar w:fldCharType="end"/>
      </w:r>
      <w:r>
        <w:t>: NAND Serial Flash Operation Latency</w:t>
      </w:r>
      <w:bookmarkEnd w:id="13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w:t>
      </w:r>
      <w:proofErr w:type="spellStart"/>
      <w:r>
        <w:t>Numonyx</w:t>
      </w:r>
      <w:proofErr w:type="spellEnd"/>
      <w:r>
        <w:t xml:space="preserve">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1349" w:name="_Toc465297463"/>
      <w:bookmarkStart w:id="1350" w:name="_Toc466975326"/>
      <w:r>
        <w:lastRenderedPageBreak/>
        <w:t>M</w:t>
      </w:r>
      <w:r w:rsidR="00122223">
        <w:t>icroSD Memory Card</w:t>
      </w:r>
      <w:bookmarkEnd w:id="1349"/>
      <w:bookmarkEnd w:id="1350"/>
    </w:p>
    <w:p w:rsidR="00A66773" w:rsidRDefault="00122223" w:rsidP="00122223">
      <w:r>
        <w:tab/>
        <w:t xml:space="preserve">As was shown in the initial IODVS research, microSD memory cards exhibit non-deterministic write timing. This is due in large part to the presence of caches and memory management units onboard the memory cards, as well as in small part due to the </w:t>
      </w:r>
      <w:proofErr w:type="spellStart"/>
      <w:r>
        <w:t>SDCard</w:t>
      </w:r>
      <w:proofErr w:type="spellEnd"/>
      <w:r>
        <w:t xml:space="preserve"> protocol itself.</w:t>
      </w:r>
      <w:r w:rsidR="00A66773">
        <w:t xml:space="preserve"> Because the </w:t>
      </w:r>
      <w:proofErr w:type="spellStart"/>
      <w:r w:rsidR="00A66773">
        <w:t>SDCard</w:t>
      </w:r>
      <w:proofErr w:type="spellEnd"/>
      <w:r w:rsidR="00A66773">
        <w:t xml:space="preserve">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 xml:space="preserve">The results are shown for each </w:t>
      </w:r>
      <w:proofErr w:type="spellStart"/>
      <w:r>
        <w:t>SDCard</w:t>
      </w:r>
      <w:proofErr w:type="spellEnd"/>
      <w:r>
        <w:t xml:space="preserve">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w:t>
      </w:r>
      <w:proofErr w:type="spellStart"/>
      <w:r>
        <w:t>readback</w:t>
      </w:r>
      <w:proofErr w:type="spellEnd"/>
      <w:r>
        <w:t xml:space="preserve">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proofErr w:type="spellStart"/>
      <w:r>
        <w:lastRenderedPageBreak/>
        <w:t>Sandisk</w:t>
      </w:r>
      <w:proofErr w:type="spellEnd"/>
      <w:r>
        <w:t xml:space="preserve"> SDSC 1.0GB Micro-SD Memory Card</w:t>
      </w:r>
    </w:p>
    <w:p w:rsidR="00122223" w:rsidRDefault="00F74077" w:rsidP="00122223">
      <w:pPr>
        <w:keepNext/>
        <w:jc w:val="center"/>
      </w:pPr>
      <w:r w:rsidRPr="00F74077">
        <w:rPr>
          <w:noProof/>
        </w:rPr>
        <w:drawing>
          <wp:inline distT="0" distB="0" distL="0" distR="0" wp14:anchorId="5071393B" wp14:editId="22AD7D5A">
            <wp:extent cx="4572000" cy="342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51" w:name="_Ref465769236"/>
      <w:bookmarkStart w:id="1352" w:name="_Toc465776517"/>
      <w:r>
        <w:t xml:space="preserve">Figure </w:t>
      </w:r>
      <w:r w:rsidR="0004287A">
        <w:fldChar w:fldCharType="begin"/>
      </w:r>
      <w:r w:rsidR="0004287A">
        <w:instrText xml:space="preserve"> SEQ Figure \* ARABIC </w:instrText>
      </w:r>
      <w:r w:rsidR="0004287A">
        <w:fldChar w:fldCharType="separate"/>
      </w:r>
      <w:r w:rsidR="00155DAD">
        <w:rPr>
          <w:noProof/>
        </w:rPr>
        <w:t>60</w:t>
      </w:r>
      <w:r w:rsidR="0004287A">
        <w:rPr>
          <w:noProof/>
        </w:rPr>
        <w:fldChar w:fldCharType="end"/>
      </w:r>
      <w:bookmarkEnd w:id="1351"/>
      <w:r>
        <w:t xml:space="preserve">: A Single </w:t>
      </w:r>
      <w:r w:rsidR="00F74077">
        <w:t xml:space="preserve">Standard </w:t>
      </w:r>
      <w:r>
        <w:t>Write to the Lexar microSD Memory Card</w:t>
      </w:r>
      <w:bookmarkEnd w:id="1352"/>
    </w:p>
    <w:p w:rsidR="00F74077" w:rsidRDefault="00F74077" w:rsidP="00F74077">
      <w:pPr>
        <w:keepNext/>
        <w:jc w:val="center"/>
      </w:pPr>
      <w:r w:rsidRPr="00F74077">
        <w:rPr>
          <w:noProof/>
        </w:rPr>
        <w:drawing>
          <wp:inline distT="0" distB="0" distL="0" distR="0" wp14:anchorId="74AEB544" wp14:editId="6D6CEE28">
            <wp:extent cx="4572000"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74077" w:rsidRPr="00F74077" w:rsidRDefault="00F74077" w:rsidP="00263768">
      <w:pPr>
        <w:pStyle w:val="StyleCaptionCentered"/>
      </w:pPr>
      <w:bookmarkStart w:id="1353" w:name="_Ref465769605"/>
      <w:bookmarkStart w:id="1354" w:name="_Toc465776518"/>
      <w:r>
        <w:t xml:space="preserve">Figure </w:t>
      </w:r>
      <w:r w:rsidR="0004287A">
        <w:fldChar w:fldCharType="begin"/>
      </w:r>
      <w:r w:rsidR="0004287A">
        <w:instrText xml:space="preserve"> SEQ Figure \* ARABIC </w:instrText>
      </w:r>
      <w:r w:rsidR="0004287A">
        <w:fldChar w:fldCharType="separate"/>
      </w:r>
      <w:r w:rsidR="00155DAD">
        <w:rPr>
          <w:noProof/>
        </w:rPr>
        <w:t>61</w:t>
      </w:r>
      <w:r w:rsidR="0004287A">
        <w:rPr>
          <w:noProof/>
        </w:rPr>
        <w:fldChar w:fldCharType="end"/>
      </w:r>
      <w:bookmarkEnd w:id="1353"/>
      <w:r>
        <w:t>: A Single IOD</w:t>
      </w:r>
      <w:r>
        <w:rPr>
          <w:noProof/>
        </w:rPr>
        <w:t>VS Write to the Sandisk microSD Card</w:t>
      </w:r>
      <w:bookmarkEnd w:id="1354"/>
    </w:p>
    <w:p w:rsidR="000977CF" w:rsidRDefault="000977CF" w:rsidP="000977CF">
      <w:pPr>
        <w:keepNext/>
        <w:jc w:val="center"/>
      </w:pPr>
      <w:r w:rsidRPr="000977CF">
        <w:rPr>
          <w:noProof/>
        </w:rPr>
        <w:lastRenderedPageBreak/>
        <w:drawing>
          <wp:inline distT="0" distB="0" distL="0" distR="0" wp14:anchorId="06F96980" wp14:editId="2950F572">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263768">
      <w:pPr>
        <w:pStyle w:val="StyleCaptionCentered"/>
      </w:pPr>
      <w:bookmarkStart w:id="1355" w:name="_Ref465769607"/>
      <w:bookmarkStart w:id="1356" w:name="_Toc465776519"/>
      <w:r>
        <w:t xml:space="preserve">Figure </w:t>
      </w:r>
      <w:r w:rsidR="0004287A">
        <w:fldChar w:fldCharType="begin"/>
      </w:r>
      <w:r w:rsidR="0004287A">
        <w:instrText xml:space="preserve"> SEQ Figure \* ARABIC </w:instrText>
      </w:r>
      <w:r w:rsidR="0004287A">
        <w:fldChar w:fldCharType="separate"/>
      </w:r>
      <w:r w:rsidR="00155DAD">
        <w:rPr>
          <w:noProof/>
        </w:rPr>
        <w:t>62</w:t>
      </w:r>
      <w:r w:rsidR="0004287A">
        <w:rPr>
          <w:noProof/>
        </w:rPr>
        <w:fldChar w:fldCharType="end"/>
      </w:r>
      <w:bookmarkEnd w:id="1355"/>
      <w:r>
        <w:t xml:space="preserve">: </w:t>
      </w:r>
      <w:proofErr w:type="spellStart"/>
      <w:r>
        <w:t>Sandisk</w:t>
      </w:r>
      <w:proofErr w:type="spellEnd"/>
      <w:r>
        <w:t xml:space="preserve"> microSD Card </w:t>
      </w:r>
      <w:r w:rsidR="00F74077">
        <w:t xml:space="preserve">IODVS </w:t>
      </w:r>
      <w:r>
        <w:t>Write with Cache Hit Detected by PACER-C</w:t>
      </w:r>
      <w:bookmarkEnd w:id="1356"/>
    </w:p>
    <w:p w:rsidR="00122223" w:rsidRDefault="00C07983" w:rsidP="00122223">
      <w:pPr>
        <w:keepNext/>
        <w:jc w:val="center"/>
      </w:pPr>
      <w:r w:rsidRPr="008B5CFD">
        <w:rPr>
          <w:noProof/>
        </w:rPr>
        <w:drawing>
          <wp:inline distT="0" distB="0" distL="0" distR="0" wp14:anchorId="21E4D4C2" wp14:editId="62C2CEBF">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263768">
      <w:pPr>
        <w:pStyle w:val="StyleCaptionCentered"/>
      </w:pPr>
      <w:bookmarkStart w:id="1357" w:name="_Ref465769106"/>
      <w:bookmarkStart w:id="1358" w:name="_Toc465776520"/>
      <w:r>
        <w:t xml:space="preserve">Figure </w:t>
      </w:r>
      <w:r w:rsidR="0004287A">
        <w:fldChar w:fldCharType="begin"/>
      </w:r>
      <w:r w:rsidR="0004287A">
        <w:instrText xml:space="preserve"> SEQ Figure \* ARABIC </w:instrText>
      </w:r>
      <w:r w:rsidR="0004287A">
        <w:fldChar w:fldCharType="separate"/>
      </w:r>
      <w:r w:rsidR="00155DAD">
        <w:rPr>
          <w:noProof/>
        </w:rPr>
        <w:t>63</w:t>
      </w:r>
      <w:r w:rsidR="0004287A">
        <w:rPr>
          <w:noProof/>
        </w:rPr>
        <w:fldChar w:fldCharType="end"/>
      </w:r>
      <w:bookmarkEnd w:id="1357"/>
      <w:r>
        <w:t xml:space="preserve">: Timing Distribution of </w:t>
      </w:r>
      <w:r w:rsidR="00C07983">
        <w:t xml:space="preserve">Standard </w:t>
      </w:r>
      <w:r>
        <w:t xml:space="preserve">Writes to the </w:t>
      </w:r>
      <w:proofErr w:type="spellStart"/>
      <w:r w:rsidR="00C07983">
        <w:t>Sandisk</w:t>
      </w:r>
      <w:proofErr w:type="spellEnd"/>
      <w:r>
        <w:t xml:space="preserve"> microSD Memory Card</w:t>
      </w:r>
      <w:bookmarkEnd w:id="1358"/>
    </w:p>
    <w:p w:rsidR="00C07983" w:rsidRDefault="00C07983" w:rsidP="00C07983">
      <w:pPr>
        <w:keepNext/>
        <w:jc w:val="center"/>
      </w:pPr>
      <w:r w:rsidRPr="00C07983">
        <w:rPr>
          <w:rFonts w:eastAsiaTheme="majorEastAsia"/>
          <w:noProof/>
        </w:rPr>
        <w:lastRenderedPageBreak/>
        <w:drawing>
          <wp:inline distT="0" distB="0" distL="0" distR="0" wp14:anchorId="66825F09" wp14:editId="3284BA75">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263768">
      <w:pPr>
        <w:pStyle w:val="StyleCaptionCentered"/>
      </w:pPr>
      <w:bookmarkStart w:id="1359" w:name="_Ref465769109"/>
      <w:bookmarkStart w:id="1360" w:name="_Toc465776521"/>
      <w:r>
        <w:t xml:space="preserve">Figure </w:t>
      </w:r>
      <w:r w:rsidR="0004287A">
        <w:fldChar w:fldCharType="begin"/>
      </w:r>
      <w:r w:rsidR="0004287A">
        <w:instrText xml:space="preserve"> SEQ Figure \* ARABIC </w:instrText>
      </w:r>
      <w:r w:rsidR="0004287A">
        <w:fldChar w:fldCharType="separate"/>
      </w:r>
      <w:r w:rsidR="00155DAD">
        <w:rPr>
          <w:noProof/>
        </w:rPr>
        <w:t>64</w:t>
      </w:r>
      <w:r w:rsidR="0004287A">
        <w:rPr>
          <w:noProof/>
        </w:rPr>
        <w:fldChar w:fldCharType="end"/>
      </w:r>
      <w:bookmarkEnd w:id="1359"/>
      <w:r>
        <w:t xml:space="preserve">: Timing Distribution of IODVS Writes to the </w:t>
      </w:r>
      <w:proofErr w:type="spellStart"/>
      <w:r>
        <w:t>Sandisk</w:t>
      </w:r>
      <w:proofErr w:type="spellEnd"/>
      <w:r>
        <w:t xml:space="preserve"> microSD Card</w:t>
      </w:r>
      <w:bookmarkEnd w:id="1360"/>
    </w:p>
    <w:p w:rsidR="00122223" w:rsidRDefault="00F74077" w:rsidP="00F74077">
      <w:pPr>
        <w:ind w:firstLine="720"/>
      </w:pPr>
      <w:r>
        <w:t xml:space="preserve">The </w:t>
      </w:r>
      <w:proofErr w:type="spellStart"/>
      <w:r>
        <w:t>Sandisk</w:t>
      </w:r>
      <w:proofErr w:type="spellEnd"/>
      <w:r>
        <w:t xml:space="preserve"> microSD card caching statistics are provided in </w:t>
      </w:r>
      <w:r>
        <w:fldChar w:fldCharType="begin"/>
      </w:r>
      <w:r>
        <w:instrText xml:space="preserve"> REF _Ref465769106 \h  \* MERGEFORMAT </w:instrText>
      </w:r>
      <w:r>
        <w:fldChar w:fldCharType="separate"/>
      </w:r>
      <w:r w:rsidR="00155DAD">
        <w:t xml:space="preserve">Figure </w:t>
      </w:r>
      <w:r w:rsidR="00155DAD">
        <w:rPr>
          <w:noProof/>
        </w:rPr>
        <w:t>63</w:t>
      </w:r>
      <w:r>
        <w:fldChar w:fldCharType="end"/>
      </w:r>
      <w:r>
        <w:t xml:space="preserve"> and </w:t>
      </w:r>
      <w:r>
        <w:fldChar w:fldCharType="begin"/>
      </w:r>
      <w:r>
        <w:instrText xml:space="preserve"> REF _Ref465769109 \h  \* MERGEFORMAT </w:instrText>
      </w:r>
      <w:r>
        <w:fldChar w:fldCharType="separate"/>
      </w:r>
      <w:r w:rsidR="00155DAD">
        <w:t xml:space="preserve">Figure </w:t>
      </w:r>
      <w:r w:rsidR="00155DAD">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155DAD">
        <w:t xml:space="preserve">Figure </w:t>
      </w:r>
      <w:r w:rsidR="00155DAD">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155DAD">
        <w:t xml:space="preserve">Figure </w:t>
      </w:r>
      <w:r w:rsidR="00155DAD">
        <w:rPr>
          <w:noProof/>
        </w:rPr>
        <w:t>61</w:t>
      </w:r>
      <w:r>
        <w:fldChar w:fldCharType="end"/>
      </w:r>
      <w:r>
        <w:t xml:space="preserve"> shows an IODVS enabled write. </w:t>
      </w:r>
      <w:r>
        <w:fldChar w:fldCharType="begin"/>
      </w:r>
      <w:r>
        <w:instrText xml:space="preserve"> REF _Ref465769607 \h </w:instrText>
      </w:r>
      <w:r>
        <w:fldChar w:fldCharType="separate"/>
      </w:r>
      <w:r w:rsidR="00155DAD">
        <w:t xml:space="preserve">Figure </w:t>
      </w:r>
      <w:r w:rsidR="00155DAD">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263768">
      <w:pPr>
        <w:pStyle w:val="StyleCaptionCentered"/>
      </w:pPr>
      <w:bookmarkStart w:id="1361" w:name="_Toc465776556"/>
      <w:r>
        <w:t xml:space="preserve">Table </w:t>
      </w:r>
      <w:r w:rsidR="0004287A">
        <w:fldChar w:fldCharType="begin"/>
      </w:r>
      <w:r w:rsidR="0004287A">
        <w:instrText xml:space="preserve"> SEQ Table \* ARABIC </w:instrText>
      </w:r>
      <w:r w:rsidR="0004287A">
        <w:fldChar w:fldCharType="separate"/>
      </w:r>
      <w:r w:rsidR="00155DAD">
        <w:rPr>
          <w:noProof/>
        </w:rPr>
        <w:t>24</w:t>
      </w:r>
      <w:r w:rsidR="0004287A">
        <w:rPr>
          <w:noProof/>
        </w:rPr>
        <w:fldChar w:fldCharType="end"/>
      </w:r>
      <w:r>
        <w:t xml:space="preserve">: </w:t>
      </w:r>
      <w:proofErr w:type="spellStart"/>
      <w:r>
        <w:t>Sandisk</w:t>
      </w:r>
      <w:proofErr w:type="spellEnd"/>
      <w:r>
        <w:t xml:space="preserve"> microSD Card Algorithm / Energy Summary (128 Samples Each)</w:t>
      </w:r>
      <w:bookmarkEnd w:id="1361"/>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28F1DA58" wp14:editId="61523284">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62" w:name="_Toc465776522"/>
      <w:r>
        <w:t xml:space="preserve">Figure </w:t>
      </w:r>
      <w:r w:rsidR="0004287A">
        <w:fldChar w:fldCharType="begin"/>
      </w:r>
      <w:r w:rsidR="0004287A">
        <w:instrText xml:space="preserve"> SEQ Figure \* ARABIC </w:instrText>
      </w:r>
      <w:r w:rsidR="0004287A">
        <w:fldChar w:fldCharType="separate"/>
      </w:r>
      <w:r w:rsidR="00155DAD">
        <w:rPr>
          <w:noProof/>
        </w:rPr>
        <w:t>65</w:t>
      </w:r>
      <w:r w:rsidR="0004287A">
        <w:rPr>
          <w:noProof/>
        </w:rPr>
        <w:fldChar w:fldCharType="end"/>
      </w:r>
      <w:r>
        <w:t xml:space="preserve">: A Single Write to the </w:t>
      </w:r>
      <w:proofErr w:type="spellStart"/>
      <w:r>
        <w:t>Sandisk</w:t>
      </w:r>
      <w:proofErr w:type="spellEnd"/>
      <w:r>
        <w:t xml:space="preserve"> microSD Memory Card</w:t>
      </w:r>
      <w:bookmarkEnd w:id="1362"/>
    </w:p>
    <w:p w:rsidR="00785C57" w:rsidRDefault="00785C57" w:rsidP="00785C57">
      <w:pPr>
        <w:keepNext/>
        <w:jc w:val="center"/>
      </w:pPr>
      <w:r w:rsidRPr="00785C57">
        <w:rPr>
          <w:noProof/>
        </w:rPr>
        <w:drawing>
          <wp:inline distT="0" distB="0" distL="0" distR="0" wp14:anchorId="2968D5E9" wp14:editId="35E30AF6">
            <wp:extent cx="4562856"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785C57" w:rsidRDefault="00785C57" w:rsidP="00263768">
      <w:pPr>
        <w:pStyle w:val="StyleCaptionCentered"/>
      </w:pPr>
      <w:bookmarkStart w:id="1363" w:name="_Toc465776523"/>
      <w:r>
        <w:t xml:space="preserve">Figure </w:t>
      </w:r>
      <w:r w:rsidR="0004287A">
        <w:fldChar w:fldCharType="begin"/>
      </w:r>
      <w:r w:rsidR="0004287A">
        <w:instrText xml:space="preserve"> SEQ Figure \* ARABIC </w:instrText>
      </w:r>
      <w:r w:rsidR="0004287A">
        <w:fldChar w:fldCharType="separate"/>
      </w:r>
      <w:r w:rsidR="00155DAD">
        <w:rPr>
          <w:noProof/>
        </w:rPr>
        <w:t>66</w:t>
      </w:r>
      <w:r w:rsidR="0004287A">
        <w:rPr>
          <w:noProof/>
        </w:rPr>
        <w:fldChar w:fldCharType="end"/>
      </w:r>
      <w:r>
        <w:t>: Timing Distribution of Standard Writes to the Lexar microSD Card</w:t>
      </w:r>
      <w:bookmarkEnd w:id="1363"/>
    </w:p>
    <w:p w:rsidR="00122223" w:rsidRDefault="0004565E" w:rsidP="00122223">
      <w:pPr>
        <w:keepNext/>
        <w:jc w:val="center"/>
      </w:pPr>
      <w:r w:rsidRPr="0004565E">
        <w:rPr>
          <w:noProof/>
        </w:rPr>
        <w:lastRenderedPageBreak/>
        <w:drawing>
          <wp:inline distT="0" distB="0" distL="0" distR="0" wp14:anchorId="62284580" wp14:editId="3DFF19F0">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263768">
      <w:pPr>
        <w:pStyle w:val="StyleCaptionCentered"/>
      </w:pPr>
      <w:bookmarkStart w:id="1364" w:name="_Toc465776524"/>
      <w:r>
        <w:t xml:space="preserve">Figure </w:t>
      </w:r>
      <w:r w:rsidR="0004287A">
        <w:fldChar w:fldCharType="begin"/>
      </w:r>
      <w:r w:rsidR="0004287A">
        <w:instrText xml:space="preserve"> SEQ Figure \* ARABIC </w:instrText>
      </w:r>
      <w:r w:rsidR="0004287A">
        <w:fldChar w:fldCharType="separate"/>
      </w:r>
      <w:r w:rsidR="00155DAD">
        <w:rPr>
          <w:noProof/>
        </w:rPr>
        <w:t>67</w:t>
      </w:r>
      <w:r w:rsidR="0004287A">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1364"/>
    </w:p>
    <w:p w:rsidR="00122223" w:rsidRDefault="00105B92" w:rsidP="00122223">
      <w:r>
        <w:tab/>
        <w:t xml:space="preserve">The Lexar microSD card has a similar caching mechanism to the </w:t>
      </w:r>
      <w:proofErr w:type="spellStart"/>
      <w:r>
        <w:t>Sandisk</w:t>
      </w:r>
      <w:proofErr w:type="spellEnd"/>
      <w:r>
        <w:t xml:space="preserve">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263768">
      <w:pPr>
        <w:pStyle w:val="StyleCaptionCentered"/>
      </w:pPr>
      <w:bookmarkStart w:id="1365" w:name="_Toc465776557"/>
      <w:r>
        <w:t xml:space="preserve">Table </w:t>
      </w:r>
      <w:r w:rsidR="0004287A">
        <w:fldChar w:fldCharType="begin"/>
      </w:r>
      <w:r w:rsidR="0004287A">
        <w:instrText xml:space="preserve"> SEQ Table \* ARABIC </w:instrText>
      </w:r>
      <w:r w:rsidR="0004287A">
        <w:fldChar w:fldCharType="separate"/>
      </w:r>
      <w:r w:rsidR="00155DAD">
        <w:rPr>
          <w:noProof/>
        </w:rPr>
        <w:t>25</w:t>
      </w:r>
      <w:r w:rsidR="0004287A">
        <w:rPr>
          <w:noProof/>
        </w:rPr>
        <w:fldChar w:fldCharType="end"/>
      </w:r>
      <w:r>
        <w:t xml:space="preserve">: </w:t>
      </w:r>
      <w:r w:rsidR="005D65CA">
        <w:t>Lexar</w:t>
      </w:r>
      <w:r>
        <w:t xml:space="preserve"> microSD Card Algorithm / Energy Summary (128 Samples Each)</w:t>
      </w:r>
      <w:bookmarkEnd w:id="1365"/>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proofErr w:type="spellStart"/>
      <w:r>
        <w:lastRenderedPageBreak/>
        <w:t>Swissbit</w:t>
      </w:r>
      <w:proofErr w:type="spellEnd"/>
      <w:r>
        <w:t xml:space="preserve"> S-200U 512MB Micro-SD Memory Card </w:t>
      </w:r>
    </w:p>
    <w:p w:rsidR="00122223" w:rsidRDefault="00122223" w:rsidP="00122223">
      <w:pPr>
        <w:keepNext/>
        <w:jc w:val="center"/>
      </w:pPr>
      <w:r w:rsidRPr="003936D0">
        <w:rPr>
          <w:noProof/>
        </w:rPr>
        <w:drawing>
          <wp:inline distT="0" distB="0" distL="0" distR="0" wp14:anchorId="7E92EF3D" wp14:editId="65F0FC4E">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366" w:name="_Toc465776525"/>
      <w:r>
        <w:t xml:space="preserve">Figure </w:t>
      </w:r>
      <w:r w:rsidR="0004287A">
        <w:fldChar w:fldCharType="begin"/>
      </w:r>
      <w:r w:rsidR="0004287A">
        <w:instrText xml:space="preserve"> SEQ Figure \* ARABIC </w:instrText>
      </w:r>
      <w:r w:rsidR="0004287A">
        <w:fldChar w:fldCharType="separate"/>
      </w:r>
      <w:r w:rsidR="00155DAD">
        <w:rPr>
          <w:noProof/>
        </w:rPr>
        <w:t>68</w:t>
      </w:r>
      <w:r w:rsidR="0004287A">
        <w:rPr>
          <w:noProof/>
        </w:rPr>
        <w:fldChar w:fldCharType="end"/>
      </w:r>
      <w:r>
        <w:t xml:space="preserve">: A Single Write to the </w:t>
      </w:r>
      <w:proofErr w:type="spellStart"/>
      <w:r>
        <w:t>Swissbit</w:t>
      </w:r>
      <w:proofErr w:type="spellEnd"/>
      <w:r>
        <w:t xml:space="preserve"> microSD Memory Card</w:t>
      </w:r>
      <w:bookmarkEnd w:id="1366"/>
    </w:p>
    <w:p w:rsidR="00122223" w:rsidRDefault="002C136E" w:rsidP="00122223">
      <w:pPr>
        <w:keepNext/>
        <w:jc w:val="center"/>
      </w:pPr>
      <w:r w:rsidRPr="002C136E">
        <w:rPr>
          <w:noProof/>
        </w:rPr>
        <w:drawing>
          <wp:inline distT="0" distB="0" distL="0" distR="0" wp14:anchorId="690C33FF" wp14:editId="14339A8D">
            <wp:extent cx="4562856" cy="342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367" w:name="_Toc465776526"/>
      <w:r>
        <w:t xml:space="preserve">Figure </w:t>
      </w:r>
      <w:r w:rsidR="0004287A">
        <w:fldChar w:fldCharType="begin"/>
      </w:r>
      <w:r w:rsidR="0004287A">
        <w:instrText xml:space="preserve"> SEQ Figure \* ARABIC </w:instrText>
      </w:r>
      <w:r w:rsidR="0004287A">
        <w:fldChar w:fldCharType="separate"/>
      </w:r>
      <w:r w:rsidR="00155DAD">
        <w:rPr>
          <w:noProof/>
        </w:rPr>
        <w:t>69</w:t>
      </w:r>
      <w:r w:rsidR="0004287A">
        <w:rPr>
          <w:noProof/>
        </w:rPr>
        <w:fldChar w:fldCharType="end"/>
      </w:r>
      <w:r w:rsidRPr="0074050A">
        <w:t xml:space="preserve">: Timing Distribution of </w:t>
      </w:r>
      <w:r w:rsidR="0092253F">
        <w:t xml:space="preserve">Standard </w:t>
      </w:r>
      <w:r w:rsidRPr="0074050A">
        <w:t xml:space="preserve">Writes to the </w:t>
      </w:r>
      <w:proofErr w:type="spellStart"/>
      <w:r>
        <w:t>Swissbit</w:t>
      </w:r>
      <w:proofErr w:type="spellEnd"/>
      <w:r w:rsidRPr="0074050A">
        <w:t xml:space="preserve"> microSD Memory Card</w:t>
      </w:r>
      <w:bookmarkEnd w:id="1367"/>
    </w:p>
    <w:p w:rsidR="0092253F" w:rsidRDefault="00FB44ED" w:rsidP="0092253F">
      <w:pPr>
        <w:keepNext/>
      </w:pPr>
      <w:r w:rsidRPr="00FB44ED">
        <w:rPr>
          <w:noProof/>
        </w:rPr>
        <w:lastRenderedPageBreak/>
        <w:drawing>
          <wp:inline distT="0" distB="0" distL="0" distR="0" wp14:anchorId="1ABCCFB1" wp14:editId="5878832E">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263768">
      <w:pPr>
        <w:pStyle w:val="StyleCaptionCentered"/>
      </w:pPr>
      <w:bookmarkStart w:id="1368" w:name="_Toc465776527"/>
      <w:r>
        <w:t xml:space="preserve">Figure </w:t>
      </w:r>
      <w:r w:rsidR="0004287A">
        <w:fldChar w:fldCharType="begin"/>
      </w:r>
      <w:r w:rsidR="0004287A">
        <w:instrText xml:space="preserve"> SEQ Figure \* ARABIC </w:instrText>
      </w:r>
      <w:r w:rsidR="0004287A">
        <w:fldChar w:fldCharType="separate"/>
      </w:r>
      <w:r w:rsidR="00155DAD">
        <w:rPr>
          <w:noProof/>
        </w:rPr>
        <w:t>70</w:t>
      </w:r>
      <w:r w:rsidR="0004287A">
        <w:rPr>
          <w:noProof/>
        </w:rPr>
        <w:fldChar w:fldCharType="end"/>
      </w:r>
      <w:r>
        <w:t xml:space="preserve">: </w:t>
      </w:r>
      <w:r w:rsidRPr="00D040F9">
        <w:t xml:space="preserve">Timing Distribution of </w:t>
      </w:r>
      <w:r>
        <w:t xml:space="preserve">IODVS </w:t>
      </w:r>
      <w:r w:rsidRPr="00D040F9">
        <w:t xml:space="preserve">Writes to the </w:t>
      </w:r>
      <w:proofErr w:type="spellStart"/>
      <w:r w:rsidRPr="00D040F9">
        <w:t>Swissbit</w:t>
      </w:r>
      <w:proofErr w:type="spellEnd"/>
      <w:r w:rsidRPr="00D040F9">
        <w:t xml:space="preserve"> microSD Memory Card</w:t>
      </w:r>
      <w:bookmarkEnd w:id="1368"/>
    </w:p>
    <w:p w:rsidR="005D65CA" w:rsidRDefault="005D65CA" w:rsidP="005D65CA"/>
    <w:p w:rsidR="005D65CA" w:rsidRDefault="005D65CA" w:rsidP="005D65CA">
      <w:r>
        <w:tab/>
        <w:t xml:space="preserve">Completion detection is especially important for the </w:t>
      </w:r>
      <w:proofErr w:type="spellStart"/>
      <w:r>
        <w:t>Swissbit</w:t>
      </w:r>
      <w:proofErr w:type="spellEnd"/>
      <w:r>
        <w:t xml:space="preserve"> microSD card because of the wide range of completion times. </w:t>
      </w:r>
      <w:ins w:id="1369" w:author="drmoore" w:date="2016-11-10T08:24:00Z">
        <w:r w:rsidR="00297FE8">
          <w:t>The unit does appear to have some voltage dependence in caching</w:t>
        </w:r>
      </w:ins>
      <w:ins w:id="1370" w:author="drmoore" w:date="2016-11-10T08:25:00Z">
        <w:r w:rsidR="00297FE8">
          <w:t>.</w:t>
        </w:r>
      </w:ins>
      <w:ins w:id="1371" w:author="drmoore" w:date="2016-11-10T08:24:00Z">
        <w:r w:rsidR="00297FE8">
          <w:t xml:space="preserve"> </w:t>
        </w:r>
      </w:ins>
      <w:ins w:id="1372" w:author="drmoore" w:date="2016-11-10T08:25:00Z">
        <w:r w:rsidR="00297FE8">
          <w:t>However, it is counterintuitive that decreasing the voltage seems to have increased the cache-hit rate.</w:t>
        </w:r>
        <w:r w:rsidR="00447676">
          <w:t xml:space="preserve"> </w:t>
        </w:r>
      </w:ins>
      <w:ins w:id="1373" w:author="drmoore" w:date="2016-11-10T08:26:00Z">
        <w:r w:rsidR="00447676">
          <w:t xml:space="preserve">The device has the most complex MMU </w:t>
        </w:r>
      </w:ins>
      <w:ins w:id="1374" w:author="drmoore" w:date="2016-11-10T08:27:00Z">
        <w:r w:rsidR="00447676">
          <w:t xml:space="preserve">(perhaps fully associative) </w:t>
        </w:r>
      </w:ins>
      <w:ins w:id="1375" w:author="drmoore" w:date="2016-11-10T08:26:00Z">
        <w:r w:rsidR="00447676">
          <w:t>of the devices tested and</w:t>
        </w:r>
      </w:ins>
      <w:ins w:id="1376" w:author="drmoore" w:date="2016-11-10T08:27:00Z">
        <w:r w:rsidR="00447676">
          <w:t xml:space="preserve"> </w:t>
        </w:r>
      </w:ins>
      <w:ins w:id="1377" w:author="drmoore" w:date="2016-11-10T08:26:00Z">
        <w:r w:rsidR="00447676">
          <w:t>appears to flush cache to FLASH on a voltage drop.</w:t>
        </w:r>
      </w:ins>
    </w:p>
    <w:p w:rsidR="005D65CA" w:rsidRDefault="005D65CA" w:rsidP="005D65CA"/>
    <w:p w:rsidR="005D65CA" w:rsidRDefault="005D65CA" w:rsidP="00263768">
      <w:pPr>
        <w:pStyle w:val="StyleCaptionCentered"/>
      </w:pPr>
      <w:bookmarkStart w:id="1378" w:name="_Toc465776558"/>
      <w:r>
        <w:t xml:space="preserve">Table </w:t>
      </w:r>
      <w:r w:rsidR="0004287A">
        <w:fldChar w:fldCharType="begin"/>
      </w:r>
      <w:r w:rsidR="0004287A">
        <w:instrText xml:space="preserve"> SEQ Table \* ARABIC </w:instrText>
      </w:r>
      <w:r w:rsidR="0004287A">
        <w:fldChar w:fldCharType="separate"/>
      </w:r>
      <w:r w:rsidR="00155DAD">
        <w:rPr>
          <w:noProof/>
        </w:rPr>
        <w:t>26</w:t>
      </w:r>
      <w:r w:rsidR="0004287A">
        <w:rPr>
          <w:noProof/>
        </w:rPr>
        <w:fldChar w:fldCharType="end"/>
      </w:r>
      <w:r>
        <w:t xml:space="preserve">: </w:t>
      </w:r>
      <w:proofErr w:type="spellStart"/>
      <w:r w:rsidR="00077179">
        <w:t>Swissbit</w:t>
      </w:r>
      <w:proofErr w:type="spellEnd"/>
      <w:r>
        <w:t xml:space="preserve"> microSD Card Algorithm / Energy Summary (128 Samples Each)</w:t>
      </w:r>
      <w:bookmarkEnd w:id="1378"/>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Del="00263768" w:rsidRDefault="005D65CA" w:rsidP="005D65CA">
      <w:pPr>
        <w:rPr>
          <w:del w:id="1379" w:author="drmoore" w:date="2016-11-11T18:17:00Z"/>
        </w:rPr>
      </w:pPr>
    </w:p>
    <w:p w:rsidR="00122223" w:rsidRPr="003936D0" w:rsidDel="00263768" w:rsidRDefault="00122223" w:rsidP="00122223">
      <w:pPr>
        <w:rPr>
          <w:del w:id="1380" w:author="drmoore" w:date="2016-11-11T18:17:00Z"/>
        </w:rPr>
      </w:pPr>
    </w:p>
    <w:p w:rsidR="00122223" w:rsidRDefault="00122223" w:rsidP="0078529A">
      <w:pPr>
        <w:pStyle w:val="Heading4"/>
        <w:numPr>
          <w:ilvl w:val="3"/>
          <w:numId w:val="28"/>
        </w:numPr>
      </w:pPr>
      <w:r>
        <w:t>Kingston SDHC 2.0GB Micro-SD Memory Card</w:t>
      </w:r>
    </w:p>
    <w:p w:rsidR="00122223" w:rsidRDefault="00122223" w:rsidP="00122223">
      <w:pPr>
        <w:keepNext/>
        <w:jc w:val="center"/>
      </w:pPr>
      <w:r w:rsidRPr="005159C3">
        <w:rPr>
          <w:noProof/>
        </w:rPr>
        <w:drawing>
          <wp:inline distT="0" distB="0" distL="0" distR="0" wp14:anchorId="224D594C" wp14:editId="0C678D6F">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263768">
      <w:pPr>
        <w:pStyle w:val="StyleCaptionCentered"/>
      </w:pPr>
      <w:bookmarkStart w:id="1381" w:name="_Toc465776528"/>
      <w:r>
        <w:t xml:space="preserve">Figure </w:t>
      </w:r>
      <w:r w:rsidR="0004287A">
        <w:fldChar w:fldCharType="begin"/>
      </w:r>
      <w:r w:rsidR="0004287A">
        <w:instrText xml:space="preserve"> SEQ Figure \* ARABIC </w:instrText>
      </w:r>
      <w:r w:rsidR="0004287A">
        <w:fldChar w:fldCharType="separate"/>
      </w:r>
      <w:r w:rsidR="00155DAD">
        <w:rPr>
          <w:noProof/>
        </w:rPr>
        <w:t>71</w:t>
      </w:r>
      <w:r w:rsidR="0004287A">
        <w:rPr>
          <w:noProof/>
        </w:rPr>
        <w:fldChar w:fldCharType="end"/>
      </w:r>
      <w:r w:rsidRPr="00BE4A66">
        <w:t xml:space="preserve">: A Single Write to the </w:t>
      </w:r>
      <w:r>
        <w:t>Kingston</w:t>
      </w:r>
      <w:r w:rsidRPr="00BE4A66">
        <w:t xml:space="preserve"> microSD Memory Card</w:t>
      </w:r>
      <w:bookmarkEnd w:id="1381"/>
    </w:p>
    <w:p w:rsidR="00122223" w:rsidRDefault="00692C36" w:rsidP="00122223">
      <w:pPr>
        <w:keepNext/>
        <w:jc w:val="center"/>
      </w:pPr>
      <w:r w:rsidRPr="00692C36">
        <w:rPr>
          <w:noProof/>
        </w:rPr>
        <w:drawing>
          <wp:inline distT="0" distB="0" distL="0" distR="0" wp14:anchorId="7BA9801C" wp14:editId="30A4B97E">
            <wp:extent cx="4562856"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382" w:name="_Toc465776529"/>
      <w:r>
        <w:t xml:space="preserve">Figure </w:t>
      </w:r>
      <w:r w:rsidR="0004287A">
        <w:fldChar w:fldCharType="begin"/>
      </w:r>
      <w:r w:rsidR="0004287A">
        <w:instrText xml:space="preserve"> SEQ Figure \* ARABIC </w:instrText>
      </w:r>
      <w:r w:rsidR="0004287A">
        <w:fldChar w:fldCharType="separate"/>
      </w:r>
      <w:r w:rsidR="00155DAD">
        <w:rPr>
          <w:noProof/>
        </w:rPr>
        <w:t>72</w:t>
      </w:r>
      <w:r w:rsidR="0004287A">
        <w:rPr>
          <w:noProof/>
        </w:rPr>
        <w:fldChar w:fldCharType="end"/>
      </w:r>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1382"/>
    </w:p>
    <w:p w:rsidR="00845E9C" w:rsidRDefault="00845E9C" w:rsidP="00845E9C">
      <w:pPr>
        <w:keepNext/>
        <w:jc w:val="center"/>
      </w:pPr>
      <w:r w:rsidRPr="00845E9C">
        <w:rPr>
          <w:noProof/>
        </w:rPr>
        <w:lastRenderedPageBreak/>
        <w:drawing>
          <wp:inline distT="0" distB="0" distL="0" distR="0" wp14:anchorId="3A6CF269" wp14:editId="009C859B">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263768">
      <w:pPr>
        <w:pStyle w:val="StyleCaptionCentered"/>
      </w:pPr>
      <w:bookmarkStart w:id="1383" w:name="_Toc465776530"/>
      <w:r>
        <w:t xml:space="preserve">Figure </w:t>
      </w:r>
      <w:r w:rsidR="0004287A">
        <w:fldChar w:fldCharType="begin"/>
      </w:r>
      <w:r w:rsidR="0004287A">
        <w:instrText xml:space="preserve"> SEQ Figure \* ARABIC </w:instrText>
      </w:r>
      <w:r w:rsidR="0004287A">
        <w:fldChar w:fldCharType="separate"/>
      </w:r>
      <w:r w:rsidR="00155DAD">
        <w:rPr>
          <w:noProof/>
        </w:rPr>
        <w:t>73</w:t>
      </w:r>
      <w:r w:rsidR="0004287A">
        <w:rPr>
          <w:noProof/>
        </w:rPr>
        <w:fldChar w:fldCharType="end"/>
      </w:r>
      <w:r>
        <w:t>: Timing Distribution of IODVS Writes to the Kingston microSD Memory Card</w:t>
      </w:r>
      <w:bookmarkEnd w:id="1383"/>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263768">
      <w:pPr>
        <w:pStyle w:val="StyleCaptionCentered"/>
      </w:pPr>
      <w:bookmarkStart w:id="1384" w:name="_Toc465776559"/>
      <w:r>
        <w:t xml:space="preserve">Table </w:t>
      </w:r>
      <w:r w:rsidR="0004287A">
        <w:fldChar w:fldCharType="begin"/>
      </w:r>
      <w:r w:rsidR="0004287A">
        <w:instrText xml:space="preserve"> SEQ Table \* ARABIC </w:instrText>
      </w:r>
      <w:r w:rsidR="0004287A">
        <w:fldChar w:fldCharType="separate"/>
      </w:r>
      <w:r w:rsidR="00155DAD">
        <w:rPr>
          <w:noProof/>
        </w:rPr>
        <w:t>27</w:t>
      </w:r>
      <w:r w:rsidR="0004287A">
        <w:rPr>
          <w:noProof/>
        </w:rPr>
        <w:fldChar w:fldCharType="end"/>
      </w:r>
      <w:r>
        <w:t>: Lexar microSD Card Algorithm / Energy Summary (128 Samples Each)</w:t>
      </w:r>
      <w:bookmarkEnd w:id="1384"/>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w:t>
            </w:r>
            <w:proofErr w:type="spellStart"/>
            <w:r w:rsidRPr="004879C6">
              <w:t>uJ</w:t>
            </w:r>
            <w:proofErr w:type="spellEnd"/>
            <w:r w:rsidRPr="004879C6">
              <w:t>)</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1385" w:name="_Toc466975327"/>
      <w:r>
        <w:lastRenderedPageBreak/>
        <w:t>Honeywell HIH-6130 Temperature/Humidity Sensor</w:t>
      </w:r>
      <w:bookmarkEnd w:id="1385"/>
    </w:p>
    <w:p w:rsidR="005C159E" w:rsidRDefault="00E25EBA" w:rsidP="005C159E">
      <w:pPr>
        <w:keepNext/>
        <w:jc w:val="center"/>
      </w:pPr>
      <w:r w:rsidRPr="00E25EBA">
        <w:rPr>
          <w:noProof/>
        </w:rPr>
        <w:drawing>
          <wp:inline distT="0" distB="0" distL="0" distR="0" wp14:anchorId="0FBE4E86" wp14:editId="12D71B8A">
            <wp:extent cx="4526280" cy="3392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5C159E" w:rsidRDefault="005C159E" w:rsidP="00263768">
      <w:pPr>
        <w:pStyle w:val="StyleCaptionCentered"/>
      </w:pPr>
      <w:bookmarkStart w:id="1386" w:name="_Toc465776531"/>
      <w:r>
        <w:t xml:space="preserve">Figure </w:t>
      </w:r>
      <w:r w:rsidR="0004287A">
        <w:fldChar w:fldCharType="begin"/>
      </w:r>
      <w:r w:rsidR="0004287A">
        <w:instrText xml:space="preserve"> SEQ Figure \* ARABIC </w:instrText>
      </w:r>
      <w:r w:rsidR="0004287A">
        <w:fldChar w:fldCharType="separate"/>
      </w:r>
      <w:r w:rsidR="00155DAD">
        <w:rPr>
          <w:noProof/>
        </w:rPr>
        <w:t>74</w:t>
      </w:r>
      <w:r w:rsidR="0004287A">
        <w:rPr>
          <w:noProof/>
        </w:rPr>
        <w:fldChar w:fldCharType="end"/>
      </w:r>
      <w:r>
        <w:t>: HIH-6130 IODVS Measurement</w:t>
      </w:r>
      <w:bookmarkEnd w:id="1386"/>
    </w:p>
    <w:p w:rsidR="005C159E" w:rsidRDefault="005C159E" w:rsidP="005C159E">
      <w:pPr>
        <w:keepNext/>
        <w:jc w:val="center"/>
      </w:pPr>
      <w:r w:rsidRPr="005C159E">
        <w:rPr>
          <w:noProof/>
        </w:rPr>
        <w:drawing>
          <wp:inline distT="0" distB="0" distL="0" distR="0" wp14:anchorId="6148263B" wp14:editId="27EF8442">
            <wp:extent cx="4526280" cy="33924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E25EBA" w:rsidRPr="00E25EBA" w:rsidRDefault="005C159E" w:rsidP="00263768">
      <w:pPr>
        <w:pStyle w:val="StyleCaptionCentered"/>
      </w:pPr>
      <w:bookmarkStart w:id="1387" w:name="_Toc465776532"/>
      <w:r>
        <w:t xml:space="preserve">Figure </w:t>
      </w:r>
      <w:r w:rsidR="0004287A">
        <w:fldChar w:fldCharType="begin"/>
      </w:r>
      <w:r w:rsidR="0004287A">
        <w:instrText xml:space="preserve"> SEQ Figure \* ARABIC </w:instrText>
      </w:r>
      <w:r w:rsidR="0004287A">
        <w:fldChar w:fldCharType="separate"/>
      </w:r>
      <w:r w:rsidR="00155DAD">
        <w:rPr>
          <w:noProof/>
        </w:rPr>
        <w:t>75</w:t>
      </w:r>
      <w:r w:rsidR="0004287A">
        <w:rPr>
          <w:noProof/>
        </w:rPr>
        <w:fldChar w:fldCharType="end"/>
      </w:r>
      <w:r>
        <w:t>: HIH-6130 IODVS + PACER-C Measurement</w:t>
      </w:r>
      <w:bookmarkEnd w:id="1387"/>
    </w:p>
    <w:p w:rsidR="00BF22E5" w:rsidRDefault="00BF22E5" w:rsidP="00263768">
      <w:pPr>
        <w:pStyle w:val="StyleCaptionCentered"/>
      </w:pPr>
      <w:bookmarkStart w:id="1388" w:name="_Toc465776560"/>
      <w:r>
        <w:lastRenderedPageBreak/>
        <w:t xml:space="preserve">Table </w:t>
      </w:r>
      <w:r w:rsidR="0004287A">
        <w:fldChar w:fldCharType="begin"/>
      </w:r>
      <w:r w:rsidR="0004287A">
        <w:instrText xml:space="preserve"> SEQ Table \* ARABIC </w:instrText>
      </w:r>
      <w:r w:rsidR="0004287A">
        <w:fldChar w:fldCharType="separate"/>
      </w:r>
      <w:r w:rsidR="00155DAD">
        <w:rPr>
          <w:noProof/>
        </w:rPr>
        <w:t>28</w:t>
      </w:r>
      <w:r w:rsidR="0004287A">
        <w:rPr>
          <w:noProof/>
        </w:rPr>
        <w:fldChar w:fldCharType="end"/>
      </w:r>
      <w:r>
        <w:t>: HIH-6130 Operation Energy</w:t>
      </w:r>
      <w:bookmarkEnd w:id="13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263768">
      <w:pPr>
        <w:pStyle w:val="StyleCaptionCentered"/>
      </w:pPr>
      <w:bookmarkStart w:id="1389" w:name="_Toc465776561"/>
      <w:r>
        <w:t xml:space="preserve">Table </w:t>
      </w:r>
      <w:r w:rsidR="0004287A">
        <w:fldChar w:fldCharType="begin"/>
      </w:r>
      <w:r w:rsidR="0004287A">
        <w:instrText xml:space="preserve"> SEQ Table \* ARABIC </w:instrText>
      </w:r>
      <w:r w:rsidR="0004287A">
        <w:fldChar w:fldCharType="separate"/>
      </w:r>
      <w:r w:rsidR="00155DAD">
        <w:rPr>
          <w:noProof/>
        </w:rPr>
        <w:t>29</w:t>
      </w:r>
      <w:r w:rsidR="0004287A">
        <w:rPr>
          <w:noProof/>
        </w:rPr>
        <w:fldChar w:fldCharType="end"/>
      </w:r>
      <w:r>
        <w:t>: HIH-6130 Operation Latency</w:t>
      </w:r>
      <w:bookmarkEnd w:id="13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1390" w:name="_Toc465297464"/>
      <w:bookmarkStart w:id="1391" w:name="_Toc466975328"/>
      <w:r>
        <w:t>Conclusion</w:t>
      </w:r>
      <w:bookmarkEnd w:id="1390"/>
      <w:bookmarkEnd w:id="1391"/>
    </w:p>
    <w:p w:rsidR="00F57E01" w:rsidRDefault="00F57E01" w:rsidP="00F57E01">
      <w:pPr>
        <w:ind w:firstLine="432"/>
        <w:rPr>
          <w:ins w:id="1392" w:author="drmoore" w:date="2016-11-09T21:58:00Z"/>
        </w:rPr>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E67910" w:rsidRDefault="00E67910" w:rsidP="00F57E01">
      <w:pPr>
        <w:ind w:firstLine="432"/>
      </w:pPr>
      <w:ins w:id="1393" w:author="drmoore" w:date="2016-11-09T21:58:00Z">
        <w:r>
          <w:t xml:space="preserve">None of the devices tested use an external pin that could trigger an interrupt which would signal operation completion. Such devices do exist, such as the SiLabs Si114x series of optical detectors. Bonding </w:t>
        </w:r>
      </w:ins>
      <w:ins w:id="1394" w:author="drmoore" w:date="2016-11-09T22:01:00Z">
        <w:r>
          <w:t xml:space="preserve">an additional pin out of the device package increases package cost and size. Additionally, </w:t>
        </w:r>
      </w:ins>
      <w:ins w:id="1395" w:author="drmoore" w:date="2016-11-09T22:04:00Z">
        <w:r>
          <w:t>design choices such as open-collector or push-pull and active-high or active-low</w:t>
        </w:r>
      </w:ins>
      <w:ins w:id="1396" w:author="drmoore" w:date="2016-11-09T22:05:00Z">
        <w:r>
          <w:t xml:space="preserve"> must be made in hardware which limits the utility of such a pin. </w:t>
        </w:r>
      </w:ins>
      <w:ins w:id="1397" w:author="drmoore" w:date="2016-11-09T22:06:00Z">
        <w:r>
          <w:t xml:space="preserve">While </w:t>
        </w:r>
        <w:r>
          <w:lastRenderedPageBreak/>
          <w:t>potentially less deterministic, PACER presents an alternative means to achieve similar functionality.</w:t>
        </w:r>
      </w:ins>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The tests generally saw higher power usage than the original IODVS numbers due to the higher domain capacitance on PRIME rather than the original PEGMA board. The domain 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1398" w:name="_Toc466975329"/>
      <w:r>
        <w:lastRenderedPageBreak/>
        <w:t>Chapter 6: Conclusions</w:t>
      </w:r>
      <w:bookmarkEnd w:id="1398"/>
    </w:p>
    <w:p w:rsidR="00B02238" w:rsidRDefault="00B02238" w:rsidP="00777B79">
      <w:pPr>
        <w:pStyle w:val="Heading2"/>
        <w:numPr>
          <w:ilvl w:val="1"/>
          <w:numId w:val="28"/>
        </w:numPr>
        <w:pPrChange w:id="1399" w:author="drmoore" w:date="2016-11-11T18:26:00Z">
          <w:pPr>
            <w:pStyle w:val="Heading2"/>
            <w:numPr>
              <w:numId w:val="28"/>
            </w:numPr>
          </w:pPr>
        </w:pPrChange>
      </w:pPr>
      <w:bookmarkStart w:id="1400" w:name="_Toc466975330"/>
      <w:r>
        <w:t>Conclusions</w:t>
      </w:r>
      <w:bookmarkEnd w:id="1400"/>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Default="00B02238" w:rsidP="00B02238">
      <w:pPr>
        <w:ind w:firstLine="576"/>
        <w:rPr>
          <w:ins w:id="1401" w:author="drmoore" w:date="2016-11-09T22:09:00Z"/>
        </w:rPr>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A45E51" w:rsidRPr="00B02238" w:rsidRDefault="00A45E51" w:rsidP="00B02238">
      <w:pPr>
        <w:ind w:firstLine="576"/>
      </w:pPr>
      <w:ins w:id="1402" w:author="drmoore" w:date="2016-11-09T22:09:00Z">
        <w:r>
          <w:t xml:space="preserve">Ultimately the energy savings found through the combination of IODVS and PACER result in either increased system performance or decreased cost. For the case of a </w:t>
        </w:r>
      </w:ins>
      <w:ins w:id="1403" w:author="drmoore" w:date="2016-11-09T22:18:00Z">
        <w:r w:rsidR="0087196D">
          <w:t xml:space="preserve">battery-backed </w:t>
        </w:r>
      </w:ins>
      <w:ins w:id="1404" w:author="drmoore" w:date="2016-11-09T22:09:00Z">
        <w:r>
          <w:t xml:space="preserve">system </w:t>
        </w:r>
      </w:ins>
      <w:ins w:id="1405" w:author="drmoore" w:date="2016-11-09T22:10:00Z">
        <w:r>
          <w:t xml:space="preserve">where energy consumption is dominated by EEPROM writes, </w:t>
        </w:r>
      </w:ins>
      <w:ins w:id="1406" w:author="drmoore" w:date="2016-11-09T22:15:00Z">
        <w:r>
          <w:t xml:space="preserve">the algorithms reduced energy consumption by 40%. </w:t>
        </w:r>
      </w:ins>
      <w:ins w:id="1407" w:author="drmoore" w:date="2016-11-09T22:17:00Z">
        <w:r>
          <w:t xml:space="preserve">These savings would </w:t>
        </w:r>
      </w:ins>
      <w:ins w:id="1408" w:author="drmoore" w:date="2016-11-09T22:19:00Z">
        <w:r w:rsidR="0087196D">
          <w:t xml:space="preserve">be likely to directly </w:t>
        </w:r>
      </w:ins>
      <w:ins w:id="1409" w:author="drmoore" w:date="2016-11-09T22:18:00Z">
        <w:r w:rsidR="0087196D">
          <w:t>result in a 40% longer battery life</w:t>
        </w:r>
      </w:ins>
      <w:ins w:id="1410" w:author="drmoore" w:date="2016-11-09T22:19:00Z">
        <w:r w:rsidR="0087196D">
          <w:t xml:space="preserve"> depending on battery chemistry</w:t>
        </w:r>
      </w:ins>
      <w:ins w:id="1411" w:author="drmoore" w:date="2016-11-09T22:18:00Z">
        <w:r w:rsidR="0087196D">
          <w:t>.</w:t>
        </w:r>
      </w:ins>
      <w:ins w:id="1412" w:author="drmoore" w:date="2016-11-09T22:19:00Z">
        <w:r w:rsidR="0087196D">
          <w:t xml:space="preserve"> Alternatively, the designer could take advantage of the power reductions and </w:t>
        </w:r>
      </w:ins>
      <w:ins w:id="1413" w:author="drmoore" w:date="2016-11-09T22:20:00Z">
        <w:r w:rsidR="0087196D">
          <w:t xml:space="preserve">include a battery with 40% less capacity. </w:t>
        </w:r>
      </w:ins>
      <w:ins w:id="1414" w:author="drmoore" w:date="2016-11-09T22:24:00Z">
        <w:r w:rsidR="0087196D">
          <w:t xml:space="preserve">At current prices, the Illinois Capacitor 500mAh vs 300mAh lithium coin batteries are priced at </w:t>
        </w:r>
      </w:ins>
      <w:ins w:id="1415" w:author="drmoore" w:date="2016-11-09T22:25:00Z">
        <w:r w:rsidR="0087196D">
          <w:t>$</w:t>
        </w:r>
      </w:ins>
      <w:ins w:id="1416" w:author="drmoore" w:date="2016-11-09T22:24:00Z">
        <w:r w:rsidR="0087196D">
          <w:t>27.29</w:t>
        </w:r>
      </w:ins>
      <w:ins w:id="1417" w:author="drmoore" w:date="2016-11-09T22:25:00Z">
        <w:r w:rsidR="0087196D">
          <w:t xml:space="preserve"> vs $12.15. Thus, the energy savings could yield a price decrease of over $15 per unit by decreasing the price of the battery by 55.47%.</w:t>
        </w:r>
      </w:ins>
    </w:p>
    <w:p w:rsidR="00785C57" w:rsidRDefault="00785C57" w:rsidP="00785C57">
      <w:pPr>
        <w:pStyle w:val="Heading2"/>
        <w:numPr>
          <w:ilvl w:val="1"/>
          <w:numId w:val="28"/>
        </w:numPr>
      </w:pPr>
      <w:bookmarkStart w:id="1418" w:name="_Toc466975331"/>
      <w:r>
        <w:t>Future Work: PRIME Enhancements</w:t>
      </w:r>
      <w:bookmarkEnd w:id="1418"/>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lastRenderedPageBreak/>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1419" w:name="_Toc466975332"/>
      <w:r>
        <w:t xml:space="preserve">Future Work: </w:t>
      </w:r>
      <w:r w:rsidR="002570B8">
        <w:t>Supervised IODVS</w:t>
      </w:r>
      <w:bookmarkEnd w:id="1419"/>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 xml:space="preserve">For example, the EEPROM in previous experiments was capable of operating at 1.8V while the </w:t>
      </w:r>
      <w:proofErr w:type="spellStart"/>
      <w:r>
        <w:t>SDCard</w:t>
      </w:r>
      <w:proofErr w:type="spellEnd"/>
      <w:r>
        <w:t xml:space="preserve"> on the same domain would undergo a reset condition if the domain voltage were switched temporarily to 1.8V. Not only would the </w:t>
      </w:r>
      <w:proofErr w:type="spellStart"/>
      <w:r>
        <w:t>SDCard</w:t>
      </w:r>
      <w:proofErr w:type="spellEnd"/>
      <w:r>
        <w:t xml:space="preserve"> need to undergo a lengthy reset procedure, but the device driver expects the </w:t>
      </w:r>
      <w:proofErr w:type="spellStart"/>
      <w:r>
        <w:t>SDCard</w:t>
      </w:r>
      <w:proofErr w:type="spellEnd"/>
      <w:r>
        <w:t xml:space="preserve">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lastRenderedPageBreak/>
        <w:t xml:space="preserve">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w:t>
      </w:r>
      <w:proofErr w:type="spellStart"/>
      <w:r>
        <w:t>SDCard</w:t>
      </w:r>
      <w:proofErr w:type="spellEnd"/>
      <w:r>
        <w:t xml:space="preserve"> after a voltage change that causes a reset.</w:t>
      </w:r>
    </w:p>
    <w:p w:rsidR="00D325F2" w:rsidRPr="00B02238" w:rsidRDefault="002570B8" w:rsidP="00D325F2">
      <w:pPr>
        <w:ind w:firstLine="576"/>
        <w:rPr>
          <w:ins w:id="1420" w:author="drmoore" w:date="2016-11-10T08:07:00Z"/>
        </w:rPr>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ins w:id="1421" w:author="drmoore" w:date="2016-11-10T08:07:00Z">
        <w:r w:rsidR="00D325F2" w:rsidRPr="00D325F2">
          <w:t xml:space="preserve"> </w:t>
        </w:r>
      </w:ins>
    </w:p>
    <w:p w:rsidR="00D325F2" w:rsidRDefault="00D325F2" w:rsidP="00D325F2">
      <w:pPr>
        <w:pStyle w:val="Heading2"/>
        <w:numPr>
          <w:ilvl w:val="1"/>
          <w:numId w:val="28"/>
        </w:numPr>
        <w:rPr>
          <w:ins w:id="1422" w:author="drmoore" w:date="2016-11-10T08:07:00Z"/>
        </w:rPr>
      </w:pPr>
      <w:bookmarkStart w:id="1423" w:name="_Toc466975333"/>
      <w:ins w:id="1424" w:author="drmoore" w:date="2016-11-10T08:07:00Z">
        <w:r>
          <w:t xml:space="preserve">Future Work: PACER </w:t>
        </w:r>
      </w:ins>
      <w:ins w:id="1425" w:author="drmoore" w:date="2016-11-10T08:08:00Z">
        <w:r>
          <w:t>Missed P</w:t>
        </w:r>
      </w:ins>
      <w:ins w:id="1426" w:author="drmoore" w:date="2016-11-10T08:07:00Z">
        <w:r>
          <w:t xml:space="preserve">rediction </w:t>
        </w:r>
      </w:ins>
      <w:ins w:id="1427" w:author="drmoore" w:date="2016-11-10T08:08:00Z">
        <w:r>
          <w:t>Analysis</w:t>
        </w:r>
      </w:ins>
      <w:bookmarkEnd w:id="1423"/>
    </w:p>
    <w:p w:rsidR="00785C57" w:rsidRDefault="00D325F2" w:rsidP="005C159E">
      <w:pPr>
        <w:ind w:firstLine="720"/>
        <w:rPr>
          <w:ins w:id="1428" w:author="drmoore" w:date="2016-11-10T08:16:00Z"/>
        </w:rPr>
      </w:pPr>
      <w:ins w:id="1429" w:author="drmoore" w:date="2016-11-10T08:12:00Z">
        <w:r>
          <w:t xml:space="preserve">The PACER algorithms detect timing slack in peripheral operations. The detection is used to perform follow-up operations such as verification earlier than is specified by the datasheet. </w:t>
        </w:r>
      </w:ins>
      <w:ins w:id="1430" w:author="drmoore" w:date="2016-11-10T08:14:00Z">
        <w:r>
          <w:t>At best, predictions will always be slightly early or slightly late due to miniscule timing variations on the MCU</w:t>
        </w:r>
      </w:ins>
      <w:ins w:id="1431" w:author="drmoore" w:date="2016-11-10T08:16:00Z">
        <w:r w:rsidR="00297FE8">
          <w:t xml:space="preserve"> or analog noise in the case of PACER-E or PACER-C</w:t>
        </w:r>
      </w:ins>
      <w:ins w:id="1432" w:author="drmoore" w:date="2016-11-10T08:14:00Z">
        <w:r>
          <w:t>.</w:t>
        </w:r>
      </w:ins>
    </w:p>
    <w:p w:rsidR="00297FE8" w:rsidRDefault="00297FE8" w:rsidP="005C159E">
      <w:pPr>
        <w:ind w:firstLine="720"/>
        <w:rPr>
          <w:ins w:id="1433" w:author="drmoore" w:date="2016-11-10T08:07:00Z"/>
        </w:rPr>
      </w:pPr>
      <w:ins w:id="1434" w:author="drmoore" w:date="2016-11-10T08:16:00Z">
        <w:r>
          <w:t xml:space="preserve">It would be useful to investigate the energy costs of early vs late missed predictions. In the case of early predictions, the peripheral and MCU </w:t>
        </w:r>
      </w:ins>
      <w:ins w:id="1435" w:author="drmoore" w:date="2016-11-10T08:17:00Z">
        <w:r>
          <w:t xml:space="preserve">usually transition into a voltage-dependent communicating state. </w:t>
        </w:r>
      </w:ins>
      <w:ins w:id="1436" w:author="drmoore" w:date="2016-11-10T08:20:00Z">
        <w:r>
          <w:t xml:space="preserve">The operation can still usually complete correctly </w:t>
        </w:r>
      </w:ins>
      <w:ins w:id="1437" w:author="drmoore" w:date="2016-11-10T08:21:00Z">
        <w:r>
          <w:t xml:space="preserve">by polling </w:t>
        </w:r>
      </w:ins>
      <w:ins w:id="1438" w:author="drmoore" w:date="2016-11-10T08:20:00Z">
        <w:r>
          <w:t xml:space="preserve">onboard operation-complete status bits. </w:t>
        </w:r>
      </w:ins>
      <w:ins w:id="1439" w:author="drmoore" w:date="2016-11-10T08:17:00Z">
        <w:r>
          <w:t xml:space="preserve">For late predictions, the peripheral causes </w:t>
        </w:r>
      </w:ins>
      <w:ins w:id="1440" w:author="drmoore" w:date="2016-11-10T08:18:00Z">
        <w:r>
          <w:t>u</w:t>
        </w:r>
      </w:ins>
      <w:ins w:id="1441" w:author="drmoore" w:date="2016-11-10T08:17:00Z">
        <w:r>
          <w:t xml:space="preserve">nnecessary </w:t>
        </w:r>
      </w:ins>
      <w:ins w:id="1442" w:author="drmoore" w:date="2016-11-10T08:18:00Z">
        <w:r>
          <w:t xml:space="preserve">(typically idle) energy consumption and increases overall latency. Prediction analysis would be particularly interesting as peripherals as analyzed across the temperature curve such that the </w:t>
        </w:r>
      </w:ins>
      <w:ins w:id="1443" w:author="drmoore" w:date="2016-11-10T08:19:00Z">
        <w:r>
          <w:t>operation timing is changing.</w:t>
        </w:r>
      </w:ins>
      <w:ins w:id="1444" w:author="drmoore" w:date="2016-11-10T08:21:00Z">
        <w:r>
          <w:t xml:space="preserve"> A per-device cost model could be created wherein the costs of early vs late predictions are analyzed and thus </w:t>
        </w:r>
      </w:ins>
      <w:ins w:id="1445" w:author="drmoore" w:date="2016-11-10T08:22:00Z">
        <w:r>
          <w:t>further optimizing the energy and latency reductions offered by PACER.</w:t>
        </w:r>
      </w:ins>
    </w:p>
    <w:p w:rsidR="00D325F2" w:rsidRDefault="00D325F2">
      <w:pPr>
        <w:pPrChange w:id="1446" w:author="drmoore" w:date="2016-11-10T08:07:00Z">
          <w:pPr>
            <w:ind w:firstLine="720"/>
          </w:pPr>
        </w:pPrChange>
      </w:pP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1447" w:name="_Toc466975334" w:displacedByCustomXml="next"/>
    <w:sdt>
      <w:sdtPr>
        <w:rPr>
          <w:rFonts w:eastAsia="Times New Roman"/>
        </w:rPr>
        <w:id w:val="1799644728"/>
        <w:docPartObj>
          <w:docPartGallery w:val="Bibliographies"/>
          <w:docPartUnique/>
        </w:docPartObj>
      </w:sdtPr>
      <w:sdtEndPr>
        <w:rPr>
          <w:rFonts w:cs="Times New Roman"/>
          <w:b w:val="0"/>
          <w:szCs w:val="24"/>
        </w:rPr>
      </w:sdtEndPr>
      <w:sdtContent>
        <w:p w:rsidR="00785C57" w:rsidRDefault="00785C57" w:rsidP="00FF5C84">
          <w:pPr>
            <w:pStyle w:val="StyleHeading112ptNotBoldNotAllcapsNotExpandedby"/>
            <w:pPrChange w:id="1448" w:author="drmoore" w:date="2016-11-11T17:36:00Z">
              <w:pPr>
                <w:pStyle w:val="Heading1"/>
                <w:numPr>
                  <w:numId w:val="0"/>
                </w:numPr>
                <w:ind w:firstLine="0"/>
              </w:pPr>
            </w:pPrChange>
          </w:pPr>
          <w:r>
            <w:t>References</w:t>
          </w:r>
          <w:bookmarkEnd w:id="1447"/>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FF5C84" w:rsidRPr="00FF5C84" w:rsidRDefault="00FF5C84" w:rsidP="00FF5C84">
      <w:pPr>
        <w:pStyle w:val="StyleHeading112ptNotBoldNotAllcapsNotExpandedby"/>
        <w:rPr>
          <w:ins w:id="1449" w:author="drmoore" w:date="2016-11-11T17:35:00Z"/>
          <w:rPrChange w:id="1450" w:author="drmoore" w:date="2016-11-11T17:35:00Z">
            <w:rPr>
              <w:ins w:id="1451" w:author="drmoore" w:date="2016-11-11T17:35:00Z"/>
            </w:rPr>
          </w:rPrChange>
        </w:rPr>
        <w:pPrChange w:id="1452" w:author="drmoore" w:date="2016-11-11T17:36:00Z">
          <w:pPr>
            <w:pStyle w:val="Heading1"/>
          </w:pPr>
        </w:pPrChange>
      </w:pPr>
      <w:bookmarkStart w:id="1453" w:name="_Ref432968407"/>
      <w:bookmarkStart w:id="1454" w:name="_Toc465297468"/>
      <w:bookmarkStart w:id="1455" w:name="_Ref432967088"/>
      <w:bookmarkStart w:id="1456" w:name="_Toc466975335"/>
      <w:ins w:id="1457" w:author="drmoore" w:date="2016-11-11T17:34:00Z">
        <w:r w:rsidRPr="00FF5C84">
          <w:rPr>
            <w:rPrChange w:id="1458" w:author="drmoore" w:date="2016-11-11T17:35:00Z">
              <w:rPr/>
            </w:rPrChange>
          </w:rPr>
          <w:lastRenderedPageBreak/>
          <w:t>A</w:t>
        </w:r>
      </w:ins>
      <w:ins w:id="1459" w:author="drmoore" w:date="2016-11-11T17:37:00Z">
        <w:r>
          <w:t>PPENDI</w:t>
        </w:r>
        <w:r w:rsidR="006435F1">
          <w:t>CES</w:t>
        </w:r>
      </w:ins>
      <w:bookmarkEnd w:id="1456"/>
    </w:p>
    <w:p w:rsidR="00FF5C84" w:rsidRPr="00FF5C84" w:rsidRDefault="00FF5C84" w:rsidP="00FF5C84">
      <w:pPr>
        <w:rPr>
          <w:ins w:id="1460" w:author="drmoore" w:date="2016-11-11T17:34:00Z"/>
          <w:rPrChange w:id="1461" w:author="drmoore" w:date="2016-11-11T17:35:00Z">
            <w:rPr>
              <w:ins w:id="1462" w:author="drmoore" w:date="2016-11-11T17:34:00Z"/>
            </w:rPr>
          </w:rPrChange>
        </w:rPr>
        <w:pPrChange w:id="1463" w:author="drmoore" w:date="2016-11-11T17:35:00Z">
          <w:pPr>
            <w:pStyle w:val="Heading1"/>
          </w:pPr>
        </w:pPrChange>
      </w:pPr>
    </w:p>
    <w:p w:rsidR="00122223" w:rsidRPr="003C562A" w:rsidRDefault="00122223" w:rsidP="00B02238">
      <w:pPr>
        <w:pStyle w:val="Heading1"/>
      </w:pPr>
      <w:bookmarkStart w:id="1464" w:name="_Toc466975336"/>
      <w:r w:rsidRPr="003C562A">
        <w:lastRenderedPageBreak/>
        <w:t>Appendix A</w:t>
      </w:r>
      <w:bookmarkEnd w:id="1453"/>
      <w:bookmarkEnd w:id="1454"/>
      <w:r w:rsidR="00D34360" w:rsidRPr="003C562A">
        <w:t>: PEGMA Schematic</w:t>
      </w:r>
      <w:bookmarkEnd w:id="1464"/>
    </w:p>
    <w:bookmarkEnd w:id="1455"/>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E61B5C" w:rsidRPr="00E61B5C" w:rsidRDefault="005C3D70" w:rsidP="00E61B5C">
      <w:pPr>
        <w:pStyle w:val="Heading2"/>
        <w:numPr>
          <w:ilvl w:val="1"/>
          <w:numId w:val="28"/>
        </w:numPr>
        <w:spacing w:before="0" w:after="0"/>
        <w:rPr>
          <w:rPrChange w:id="1465" w:author="drmoore" w:date="2016-11-14T08:49:00Z">
            <w:rPr>
              <w:highlight w:val="lightGray"/>
            </w:rPr>
          </w:rPrChange>
        </w:rPr>
        <w:pPrChange w:id="1466" w:author="drmoore" w:date="2016-11-14T08:49:00Z">
          <w:pPr>
            <w:pStyle w:val="Heading2"/>
            <w:numPr>
              <w:numId w:val="28"/>
            </w:numPr>
            <w:spacing w:before="0" w:after="0"/>
          </w:pPr>
        </w:pPrChange>
      </w:pPr>
      <w:bookmarkStart w:id="1467" w:name="_Toc466975337"/>
      <w:r w:rsidRPr="004F0015">
        <w:lastRenderedPageBreak/>
        <w:t>Microcontroller pinout and SRAM connection</w:t>
      </w:r>
      <w:bookmarkEnd w:id="1467"/>
    </w:p>
    <w:p w:rsidR="00FB78D0" w:rsidRPr="005C3D70" w:rsidRDefault="005C3D70" w:rsidP="007B571F">
      <w:pPr>
        <w:jc w:val="center"/>
        <w:rPr>
          <w:rFonts w:eastAsiaTheme="majorEastAsia"/>
          <w:highlight w:val="lightGray"/>
        </w:rPr>
      </w:pPr>
      <w:r>
        <w:rPr>
          <w:noProof/>
        </w:rPr>
        <w:drawing>
          <wp:inline distT="0" distB="0" distL="0" distR="0" wp14:anchorId="68223DC2" wp14:editId="04A81818">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1468" w:name="_Toc466975338"/>
      <w:r w:rsidRPr="004F0015">
        <w:lastRenderedPageBreak/>
        <w:t>Renewable input boost circuitry, measurement and modulation</w:t>
      </w:r>
      <w:bookmarkEnd w:id="1468"/>
    </w:p>
    <w:p w:rsidR="00387254" w:rsidRDefault="00D34360" w:rsidP="00AC4996">
      <w:pPr>
        <w:jc w:val="center"/>
      </w:pPr>
      <w:r>
        <w:rPr>
          <w:noProof/>
        </w:rPr>
        <w:drawing>
          <wp:inline distT="0" distB="0" distL="0" distR="0" wp14:anchorId="3FB0F150" wp14:editId="0226646E">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1469" w:name="_Toc466975339"/>
      <w:r w:rsidRPr="00D34360">
        <w:lastRenderedPageBreak/>
        <w:t>Energy storage and peripheral boost circuitry</w:t>
      </w:r>
      <w:bookmarkEnd w:id="1469"/>
    </w:p>
    <w:p w:rsidR="005C3D70" w:rsidRDefault="007B571F" w:rsidP="005C3D70">
      <w:pPr>
        <w:jc w:val="center"/>
      </w:pPr>
      <w:r>
        <w:rPr>
          <w:noProof/>
        </w:rPr>
        <w:t xml:space="preserve"> </w:t>
      </w:r>
      <w:r w:rsidR="00387254">
        <w:rPr>
          <w:noProof/>
        </w:rPr>
        <w:drawing>
          <wp:inline distT="0" distB="0" distL="0" distR="0" wp14:anchorId="15E785B0" wp14:editId="6E006D7B">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1470" w:name="_Toc466975340"/>
      <w:r w:rsidRPr="00D34360">
        <w:lastRenderedPageBreak/>
        <w:t>Stepdown power supplies (peripheral domains)</w:t>
      </w:r>
      <w:bookmarkEnd w:id="1470"/>
    </w:p>
    <w:p w:rsidR="005C3D70" w:rsidRDefault="005C3D70" w:rsidP="005C3D70">
      <w:pPr>
        <w:jc w:val="center"/>
      </w:pPr>
      <w:r>
        <w:rPr>
          <w:noProof/>
        </w:rPr>
        <w:drawing>
          <wp:inline distT="0" distB="0" distL="0" distR="0" wp14:anchorId="2174EF89" wp14:editId="1E162B52">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1471" w:name="_Toc466975341"/>
      <w:r w:rsidRPr="00D34360">
        <w:lastRenderedPageBreak/>
        <w:t>Energy storage and peripheral boost circuitry</w:t>
      </w:r>
      <w:bookmarkEnd w:id="1471"/>
    </w:p>
    <w:p w:rsidR="00122223" w:rsidRDefault="005C3D70" w:rsidP="005C3D70">
      <w:pPr>
        <w:jc w:val="center"/>
      </w:pPr>
      <w:r>
        <w:rPr>
          <w:noProof/>
        </w:rPr>
        <w:drawing>
          <wp:inline distT="0" distB="0" distL="0" distR="0" wp14:anchorId="5388A661" wp14:editId="3C63BCEB">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1472" w:name="_Toc466975342"/>
      <w:r w:rsidRPr="00D34360">
        <w:lastRenderedPageBreak/>
        <w:t>Peripheral domain current measurement</w:t>
      </w:r>
      <w:bookmarkEnd w:id="1472"/>
      <w:r>
        <w:rPr>
          <w:noProof/>
        </w:rPr>
        <w:t xml:space="preserve"> </w:t>
      </w:r>
    </w:p>
    <w:p w:rsidR="00122223" w:rsidRDefault="005C3D70" w:rsidP="00FE5C7F">
      <w:pPr>
        <w:jc w:val="center"/>
      </w:pPr>
      <w:r>
        <w:rPr>
          <w:noProof/>
        </w:rPr>
        <w:drawing>
          <wp:inline distT="0" distB="0" distL="0" distR="0" wp14:anchorId="59534981" wp14:editId="6B37B44D">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1473" w:name="_Toc466975343"/>
      <w:r w:rsidRPr="00D34360">
        <w:lastRenderedPageBreak/>
        <w:t>Communications peripherals</w:t>
      </w:r>
      <w:bookmarkEnd w:id="1473"/>
    </w:p>
    <w:p w:rsidR="00122223" w:rsidRDefault="00122223" w:rsidP="00FE5C7F">
      <w:pPr>
        <w:jc w:val="center"/>
      </w:pPr>
      <w:r>
        <w:rPr>
          <w:noProof/>
        </w:rPr>
        <w:drawing>
          <wp:inline distT="0" distB="0" distL="0" distR="0" wp14:anchorId="530CD107" wp14:editId="2DBBD87B">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1474" w:name="_Toc466975344"/>
      <w:r w:rsidRPr="00D34360">
        <w:lastRenderedPageBreak/>
        <w:t>Analog domain</w:t>
      </w:r>
      <w:bookmarkEnd w:id="1474"/>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1A6C9F7B" wp14:editId="542EFF62">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1475" w:name="_Toc465297470"/>
      <w:bookmarkStart w:id="1476" w:name="_Ref465299064"/>
    </w:p>
    <w:p w:rsidR="00122223" w:rsidRDefault="00122223" w:rsidP="00B02238">
      <w:pPr>
        <w:pStyle w:val="Heading1"/>
      </w:pPr>
      <w:bookmarkStart w:id="1477" w:name="_Ref465505592"/>
      <w:bookmarkStart w:id="1478" w:name="_Toc466975345"/>
      <w:r w:rsidRPr="003C562A">
        <w:lastRenderedPageBreak/>
        <w:t>Appendix B: ASDM-300F Schematic</w:t>
      </w:r>
      <w:bookmarkEnd w:id="1475"/>
      <w:bookmarkEnd w:id="1476"/>
      <w:bookmarkEnd w:id="1477"/>
      <w:bookmarkEnd w:id="1478"/>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1479" w:name="_Toc465297471"/>
      <w:bookmarkStart w:id="1480" w:name="_Ref465310940"/>
      <w:r w:rsidR="00E21BDA" w:rsidRPr="0078529A">
        <w:rPr>
          <w:rStyle w:val="Heading1Char"/>
        </w:rPr>
        <w:br w:type="page"/>
      </w:r>
    </w:p>
    <w:p w:rsidR="00122223" w:rsidRPr="009A4196" w:rsidRDefault="00122223" w:rsidP="00B02238">
      <w:pPr>
        <w:pStyle w:val="Heading1"/>
      </w:pPr>
      <w:bookmarkStart w:id="1481" w:name="_Ref465508183"/>
      <w:bookmarkStart w:id="1482" w:name="_Toc466975346"/>
      <w:r w:rsidRPr="0088151A">
        <w:lastRenderedPageBreak/>
        <w:t>Appendix C: PPS-330D Schematic</w:t>
      </w:r>
      <w:bookmarkEnd w:id="1479"/>
      <w:bookmarkEnd w:id="1480"/>
      <w:bookmarkEnd w:id="1481"/>
      <w:bookmarkEnd w:id="1482"/>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1483" w:name="_Ref460188307"/>
      <w:bookmarkStart w:id="1484" w:name="_Toc465297472"/>
    </w:p>
    <w:p w:rsidR="00122223" w:rsidRDefault="00DF76D1" w:rsidP="00B02238">
      <w:pPr>
        <w:pStyle w:val="Heading1"/>
      </w:pPr>
      <w:bookmarkStart w:id="1485" w:name="_Ref465508213"/>
      <w:bookmarkStart w:id="1486" w:name="_Toc466975347"/>
      <w:r>
        <w:lastRenderedPageBreak/>
        <w:t>Appendix D</w:t>
      </w:r>
      <w:r w:rsidR="00122223" w:rsidRPr="0088151A">
        <w:t>: PLR-5010D (Rev0) Schematic</w:t>
      </w:r>
      <w:bookmarkEnd w:id="1483"/>
      <w:bookmarkEnd w:id="1484"/>
      <w:bookmarkEnd w:id="1485"/>
      <w:bookmarkEnd w:id="1486"/>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1487" w:name="_Ref465318405"/>
      <w:bookmarkStart w:id="1488" w:name="_Toc466975348"/>
      <w:r>
        <w:lastRenderedPageBreak/>
        <w:t>Appendix</w:t>
      </w:r>
      <w:r w:rsidR="00122223" w:rsidRPr="009A4196">
        <w:t xml:space="preserve"> E: PLR-5010D (Rev1) Schematic</w:t>
      </w:r>
      <w:bookmarkEnd w:id="1487"/>
      <w:bookmarkEnd w:id="1488"/>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1492" w:name="_Ref465360150"/>
      <w:bookmarkStart w:id="1493" w:name="_Toc466975349"/>
      <w:r>
        <w:lastRenderedPageBreak/>
        <w:t>Appendix</w:t>
      </w:r>
      <w:r w:rsidR="00122223" w:rsidRPr="0088151A">
        <w:t xml:space="preserve"> F: DEB429A Schematic</w:t>
      </w:r>
      <w:bookmarkEnd w:id="1492"/>
      <w:bookmarkEnd w:id="1493"/>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1B1E" w:rsidRDefault="002A1B1E" w:rsidP="004579C5">
      <w:r>
        <w:separator/>
      </w:r>
    </w:p>
  </w:endnote>
  <w:endnote w:type="continuationSeparator" w:id="0">
    <w:p w:rsidR="002A1B1E" w:rsidRDefault="002A1B1E"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E4A8D" w:rsidRDefault="004E4A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rsidP="005B06B3">
    <w:pPr>
      <w:pStyle w:val="Footer"/>
      <w:jc w:val="center"/>
    </w:pPr>
    <w:r>
      <w:fldChar w:fldCharType="begin"/>
    </w:r>
    <w:r>
      <w:instrText xml:space="preserve"> PAGE   \* MERGEFORMAT </w:instrText>
    </w:r>
    <w:r>
      <w:fldChar w:fldCharType="separate"/>
    </w:r>
    <w:r w:rsidR="00155DAD">
      <w:rPr>
        <w:noProof/>
      </w:rPr>
      <w:t>xii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rsidP="005B06B3">
    <w:pPr>
      <w:pStyle w:val="Footer"/>
      <w:jc w:val="center"/>
    </w:pPr>
    <w:r>
      <w:fldChar w:fldCharType="begin"/>
    </w:r>
    <w:r>
      <w:instrText xml:space="preserve"> PAGE   \* MERGEFORMAT </w:instrText>
    </w:r>
    <w:r>
      <w:fldChar w:fldCharType="separate"/>
    </w:r>
    <w:r w:rsidR="00155DAD">
      <w:rPr>
        <w:noProof/>
      </w:rPr>
      <w:t>10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E4A8D" w:rsidRDefault="004E4A8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1B1E" w:rsidRDefault="002A1B1E" w:rsidP="004579C5">
      <w:r>
        <w:separator/>
      </w:r>
    </w:p>
  </w:footnote>
  <w:footnote w:type="continuationSeparator" w:id="0">
    <w:p w:rsidR="002A1B1E" w:rsidRDefault="002A1B1E"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Pr="00683833" w:rsidRDefault="004E4A8D"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Del="00BE3AA4" w:rsidRDefault="004E4A8D" w:rsidP="00683833">
    <w:pPr>
      <w:pStyle w:val="Header"/>
      <w:rPr>
        <w:del w:id="940" w:author="drmoore" w:date="2016-11-11T18:34:00Z"/>
      </w:rPr>
    </w:pPr>
    <w:del w:id="941" w:author="drmoore" w:date="2016-11-11T18:34:00Z">
      <w:r w:rsidDel="00777B79">
        <w:fldChar w:fldCharType="begin"/>
      </w:r>
      <w:r w:rsidDel="00777B79">
        <w:delInstrText xml:space="preserve"> STYLEREF  "Heading 1" \t  \* MERGEFORMAT </w:delInstrText>
      </w:r>
      <w:r w:rsidDel="00777B79">
        <w:fldChar w:fldCharType="separate"/>
      </w:r>
      <w:r w:rsidDel="00777B79">
        <w:rPr>
          <w:noProof/>
        </w:rPr>
        <w:delText>Chapter 6: Conclusions</w:delText>
      </w:r>
      <w:r w:rsidDel="00777B79">
        <w:rPr>
          <w:noProof/>
        </w:rPr>
        <w:fldChar w:fldCharType="end"/>
      </w:r>
      <w:r w:rsidDel="00777B79">
        <w:ptab w:relativeTo="margin" w:alignment="center" w:leader="none"/>
      </w:r>
      <w:r w:rsidDel="00BE3AA4">
        <w:ptab w:relativeTo="margin" w:alignment="right" w:leader="none"/>
      </w:r>
      <w:r w:rsidDel="00BE3AA4">
        <w:fldChar w:fldCharType="begin"/>
      </w:r>
      <w:r w:rsidDel="00BE3AA4">
        <w:delInstrText xml:space="preserve"> STYLEREF  "Heading 2"  \* MERGEFORMAT </w:delInstrText>
      </w:r>
      <w:r w:rsidDel="00BE3AA4">
        <w:rPr>
          <w:noProof/>
        </w:rPr>
        <w:fldChar w:fldCharType="end"/>
      </w:r>
    </w:del>
  </w:p>
  <w:p w:rsidR="004E4A8D" w:rsidRPr="00683833" w:rsidRDefault="004E4A8D" w:rsidP="00683833">
    <w:pPr>
      <w:pStyle w:val="Header"/>
    </w:pPr>
    <w:del w:id="942" w:author="drmoore" w:date="2016-11-11T18:34:00Z">
      <w:r w:rsidDel="00BE3AA4">
        <w:pict>
          <v:rect id="_x0000_i1027" style="width:0;height:1.5pt" o:hralign="center" o:hrstd="t" o:hr="t" fillcolor="#a0a0a0" stroked="f"/>
        </w:pict>
      </w:r>
    </w:del>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Del="00BE3AA4" w:rsidRDefault="004E4A8D" w:rsidP="00683833">
    <w:pPr>
      <w:pStyle w:val="Header"/>
      <w:rPr>
        <w:del w:id="1489" w:author="drmoore" w:date="2016-11-11T18:35:00Z"/>
      </w:rPr>
    </w:pPr>
    <w:del w:id="1490" w:author="drmoore" w:date="2016-11-11T18:35:00Z">
      <w:r w:rsidDel="00BE3AA4">
        <w:fldChar w:fldCharType="begin"/>
      </w:r>
      <w:r w:rsidDel="00BE3AA4">
        <w:delInstrText xml:space="preserve"> STYLEREF  "Heading 1" \t  \* MERGEFORMAT </w:delInstrText>
      </w:r>
      <w:r w:rsidDel="00BE3AA4">
        <w:fldChar w:fldCharType="separate"/>
      </w:r>
      <w:r w:rsidDel="00BE3AA4">
        <w:rPr>
          <w:noProof/>
        </w:rPr>
        <w:delText>Appendix F: DEB429A Schematic</w:delText>
      </w:r>
      <w:r w:rsidDel="00BE3AA4">
        <w:rPr>
          <w:noProof/>
        </w:rPr>
        <w:fldChar w:fldCharType="end"/>
      </w:r>
      <w:r w:rsidDel="00BE3AA4">
        <w:ptab w:relativeTo="margin" w:alignment="center" w:leader="none"/>
      </w:r>
      <w:r w:rsidDel="00BE3AA4">
        <w:ptab w:relativeTo="margin" w:alignment="right" w:leader="none"/>
      </w:r>
      <w:r w:rsidDel="00BE3AA4">
        <w:delText xml:space="preserve"> </w:delText>
      </w:r>
    </w:del>
  </w:p>
  <w:p w:rsidR="004E4A8D" w:rsidRPr="00683833" w:rsidRDefault="004E4A8D" w:rsidP="00683833">
    <w:pPr>
      <w:pStyle w:val="Header"/>
    </w:pPr>
    <w:del w:id="1491" w:author="drmoore" w:date="2016-11-11T18:35:00Z">
      <w:r w:rsidDel="00BE3AA4">
        <w:pict>
          <v:rect id="_x0000_i1026" style="width:0;height:1.5pt" o:hralign="center" o:hrstd="t" o:hr="t" fillcolor="#a0a0a0" stroked="f"/>
        </w:pict>
      </w:r>
    </w:del>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A8D" w:rsidRDefault="004E4A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E39801BC"/>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287A"/>
    <w:rsid w:val="0004565E"/>
    <w:rsid w:val="00053401"/>
    <w:rsid w:val="00055297"/>
    <w:rsid w:val="00057568"/>
    <w:rsid w:val="000650F2"/>
    <w:rsid w:val="00077179"/>
    <w:rsid w:val="000962C7"/>
    <w:rsid w:val="000977CF"/>
    <w:rsid w:val="000A1EA3"/>
    <w:rsid w:val="00103238"/>
    <w:rsid w:val="00103698"/>
    <w:rsid w:val="00105B92"/>
    <w:rsid w:val="00122223"/>
    <w:rsid w:val="0015180C"/>
    <w:rsid w:val="00155DAD"/>
    <w:rsid w:val="0017676B"/>
    <w:rsid w:val="001B510E"/>
    <w:rsid w:val="001C0F56"/>
    <w:rsid w:val="001C16DE"/>
    <w:rsid w:val="001C1CE8"/>
    <w:rsid w:val="001E71EF"/>
    <w:rsid w:val="002013BA"/>
    <w:rsid w:val="00202125"/>
    <w:rsid w:val="00212733"/>
    <w:rsid w:val="00215F57"/>
    <w:rsid w:val="00216620"/>
    <w:rsid w:val="0023647A"/>
    <w:rsid w:val="002570B8"/>
    <w:rsid w:val="00263768"/>
    <w:rsid w:val="002700FB"/>
    <w:rsid w:val="00283D02"/>
    <w:rsid w:val="00296272"/>
    <w:rsid w:val="00297FE8"/>
    <w:rsid w:val="002A1B1E"/>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47676"/>
    <w:rsid w:val="004579C5"/>
    <w:rsid w:val="004703F2"/>
    <w:rsid w:val="004879C6"/>
    <w:rsid w:val="004A6AC1"/>
    <w:rsid w:val="004C592E"/>
    <w:rsid w:val="004D3DA8"/>
    <w:rsid w:val="004E3A27"/>
    <w:rsid w:val="004E4A8D"/>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093D"/>
    <w:rsid w:val="005B2C10"/>
    <w:rsid w:val="005C159E"/>
    <w:rsid w:val="005C3D70"/>
    <w:rsid w:val="005D65CA"/>
    <w:rsid w:val="005E502B"/>
    <w:rsid w:val="00607661"/>
    <w:rsid w:val="00611069"/>
    <w:rsid w:val="00637D63"/>
    <w:rsid w:val="006435F1"/>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77B79"/>
    <w:rsid w:val="00784A75"/>
    <w:rsid w:val="0078529A"/>
    <w:rsid w:val="00785C57"/>
    <w:rsid w:val="0078649F"/>
    <w:rsid w:val="00786EF1"/>
    <w:rsid w:val="007A1FFD"/>
    <w:rsid w:val="007B571F"/>
    <w:rsid w:val="007E674F"/>
    <w:rsid w:val="0083172C"/>
    <w:rsid w:val="00845E9C"/>
    <w:rsid w:val="0087196D"/>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5208"/>
    <w:rsid w:val="00996C5B"/>
    <w:rsid w:val="009A4196"/>
    <w:rsid w:val="009A6B31"/>
    <w:rsid w:val="009B0300"/>
    <w:rsid w:val="00A017C6"/>
    <w:rsid w:val="00A45E51"/>
    <w:rsid w:val="00A51D26"/>
    <w:rsid w:val="00A66773"/>
    <w:rsid w:val="00A74A31"/>
    <w:rsid w:val="00A94DF6"/>
    <w:rsid w:val="00AB0714"/>
    <w:rsid w:val="00AB6708"/>
    <w:rsid w:val="00AC02BB"/>
    <w:rsid w:val="00AC3F53"/>
    <w:rsid w:val="00AC4996"/>
    <w:rsid w:val="00AF2C10"/>
    <w:rsid w:val="00B02238"/>
    <w:rsid w:val="00B17AF0"/>
    <w:rsid w:val="00B3374E"/>
    <w:rsid w:val="00B471C0"/>
    <w:rsid w:val="00B543E2"/>
    <w:rsid w:val="00B6147E"/>
    <w:rsid w:val="00B67FD5"/>
    <w:rsid w:val="00B70B4C"/>
    <w:rsid w:val="00BB2730"/>
    <w:rsid w:val="00BC1F98"/>
    <w:rsid w:val="00BE1C47"/>
    <w:rsid w:val="00BE3AA4"/>
    <w:rsid w:val="00BF1556"/>
    <w:rsid w:val="00BF1ED2"/>
    <w:rsid w:val="00BF22E5"/>
    <w:rsid w:val="00BF56A3"/>
    <w:rsid w:val="00C03ACD"/>
    <w:rsid w:val="00C07983"/>
    <w:rsid w:val="00C471DD"/>
    <w:rsid w:val="00C52718"/>
    <w:rsid w:val="00C86739"/>
    <w:rsid w:val="00C91C3F"/>
    <w:rsid w:val="00CB28DB"/>
    <w:rsid w:val="00CB3DD3"/>
    <w:rsid w:val="00CB655E"/>
    <w:rsid w:val="00CE21B2"/>
    <w:rsid w:val="00D0007A"/>
    <w:rsid w:val="00D02980"/>
    <w:rsid w:val="00D325F2"/>
    <w:rsid w:val="00D34360"/>
    <w:rsid w:val="00D41BBD"/>
    <w:rsid w:val="00D42D98"/>
    <w:rsid w:val="00D528F5"/>
    <w:rsid w:val="00D64EF0"/>
    <w:rsid w:val="00D924F4"/>
    <w:rsid w:val="00DB1F41"/>
    <w:rsid w:val="00DC60C0"/>
    <w:rsid w:val="00DE5E8F"/>
    <w:rsid w:val="00DF76D1"/>
    <w:rsid w:val="00E06092"/>
    <w:rsid w:val="00E21BDA"/>
    <w:rsid w:val="00E23CA0"/>
    <w:rsid w:val="00E25EBA"/>
    <w:rsid w:val="00E409FB"/>
    <w:rsid w:val="00E61B5C"/>
    <w:rsid w:val="00E67910"/>
    <w:rsid w:val="00E82F0A"/>
    <w:rsid w:val="00E86260"/>
    <w:rsid w:val="00ED53E3"/>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 w:val="00FF5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FF5C84"/>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FF5C84"/>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D42D98"/>
    <w:pPr>
      <w:spacing w:after="100" w:line="252" w:lineRule="auto"/>
      <w:jc w:val="both"/>
    </w:pPr>
    <w:rPr>
      <w:rFonts w:eastAsiaTheme="minorEastAsia" w:cstheme="minorBidi"/>
      <w:szCs w:val="22"/>
    </w:rPr>
  </w:style>
  <w:style w:type="paragraph" w:styleId="TOC2">
    <w:name w:val="toc 2"/>
    <w:basedOn w:val="Normal"/>
    <w:next w:val="Normal"/>
    <w:autoRedefine/>
    <w:uiPriority w:val="39"/>
    <w:unhideWhenUsed/>
    <w:rsid w:val="00D42D98"/>
    <w:pPr>
      <w:tabs>
        <w:tab w:val="left" w:pos="880"/>
        <w:tab w:val="right" w:leader="dot" w:pos="8990"/>
      </w:tabs>
      <w:spacing w:after="100" w:line="252" w:lineRule="auto"/>
      <w:ind w:left="220"/>
      <w:jc w:val="both"/>
    </w:pPr>
    <w:rPr>
      <w:rFonts w:eastAsiaTheme="minorEastAsia" w:cstheme="minorBidi"/>
      <w:noProof/>
      <w:szCs w:val="22"/>
    </w:rPr>
  </w:style>
  <w:style w:type="character" w:styleId="Hyperlink">
    <w:name w:val="Hyperlink"/>
    <w:basedOn w:val="DefaultParagraphFont"/>
    <w:uiPriority w:val="99"/>
    <w:unhideWhenUsed/>
    <w:rsid w:val="00D42D98"/>
    <w:rPr>
      <w:rFonts w:ascii="Times New Roman" w:hAnsi="Times New Roman"/>
      <w:color w:val="000000" w:themeColor="text1"/>
      <w:sz w:val="24"/>
      <w:u w:val="single"/>
    </w:rPr>
  </w:style>
  <w:style w:type="paragraph" w:styleId="TOC3">
    <w:name w:val="toc 3"/>
    <w:basedOn w:val="Normal"/>
    <w:next w:val="Normal"/>
    <w:autoRedefine/>
    <w:uiPriority w:val="39"/>
    <w:unhideWhenUsed/>
    <w:rsid w:val="00D42D98"/>
    <w:pPr>
      <w:spacing w:after="100" w:line="259" w:lineRule="auto"/>
      <w:ind w:left="440"/>
    </w:pPr>
    <w:rPr>
      <w:rFonts w:eastAsiaTheme="minorEastAsia"/>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 w:type="paragraph" w:customStyle="1" w:styleId="StyleHeading112ptNotBoldNotAllcapsNotExpandedby">
    <w:name w:val="Style Heading 1 + 12 pt Not Bold Not All caps Not Expanded by / ..."/>
    <w:basedOn w:val="Heading1"/>
    <w:rsid w:val="00FF5C84"/>
    <w:pPr>
      <w:numPr>
        <w:numId w:val="0"/>
      </w:numPr>
      <w:jc w:val="center"/>
      <w:pPrChange w:id="0" w:author="drmoore" w:date="2016-11-11T17:36:00Z">
        <w:pPr>
          <w:keepNext/>
          <w:keepLines/>
          <w:pageBreakBefore/>
          <w:numPr>
            <w:numId w:val="28"/>
          </w:numPr>
          <w:ind w:left="432" w:hanging="432"/>
          <w:outlineLvl w:val="0"/>
        </w:pPr>
      </w:pPrChange>
    </w:pPr>
    <w:rPr>
      <w:bCs w:val="0"/>
      <w:caps w:val="0"/>
      <w:spacing w:val="0"/>
      <w:sz w:val="24"/>
      <w:rPrChange w:id="0" w:author="drmoore" w:date="2016-11-11T17:36:00Z">
        <w:rPr>
          <w:rFonts w:eastAsiaTheme="majorEastAsia" w:cstheme="majorBidi"/>
          <w:sz w:val="24"/>
          <w:szCs w:val="44"/>
          <w:lang w:val="en-US" w:eastAsia="en-US" w:bidi="ar-SA"/>
        </w:rPr>
      </w:rPrChange>
    </w:rPr>
  </w:style>
  <w:style w:type="paragraph" w:customStyle="1" w:styleId="StyleCaptionCentered">
    <w:name w:val="Style Caption + Centered"/>
    <w:basedOn w:val="Caption"/>
    <w:rsid w:val="00263768"/>
    <w:pPr>
      <w:spacing w:before="240" w:after="240"/>
      <w:jc w:val="center"/>
      <w:pPrChange w:id="1" w:author="drmoore" w:date="2016-11-11T18:13:00Z">
        <w:pPr>
          <w:spacing w:after="160" w:line="252" w:lineRule="auto"/>
          <w:jc w:val="center"/>
        </w:pPr>
      </w:pPrChange>
    </w:pPr>
    <w:rPr>
      <w:rFonts w:ascii="Times New Roman" w:eastAsia="Times New Roman" w:hAnsi="Times New Roman" w:cs="Times New Roman"/>
      <w:sz w:val="20"/>
      <w:szCs w:val="20"/>
      <w:rPrChange w:id="1" w:author="drmoore" w:date="2016-11-11T18:13:00Z">
        <w:rPr>
          <w:b/>
          <w:bCs/>
          <w:sz w:val="18"/>
          <w:lang w:val="en-US"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27384338">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790968720">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82160496"/>
        <c:axId val="482162456"/>
      </c:lineChart>
      <c:catAx>
        <c:axId val="482160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162456"/>
        <c:crosses val="autoZero"/>
        <c:auto val="1"/>
        <c:lblAlgn val="ctr"/>
        <c:lblOffset val="100"/>
        <c:noMultiLvlLbl val="0"/>
      </c:catAx>
      <c:valAx>
        <c:axId val="48216245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16049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22</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23</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25</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26</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27</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28</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29</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30</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31</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32</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33</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34</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35</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36</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37</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38</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40</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41</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42</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43</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45</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46</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44</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39</b:RefOrder>
  </b:Source>
  <b:Source>
    <b:Tag>Moo15</b:Tag>
    <b:SourceType>ConferenceProceedings</b:SourceType>
    <b:Guid>{1B0322E1-913D-465F-98F9-528A23CE7AC9}</b:Guid>
    <b:Title>Intra-Operation Dynamic Voltage Scaling</b:Title>
    <b:Year>2015</b:Year>
    <b:Author>
      <b:Author>
        <b:NameList>
          <b:Person>
            <b:Last>Moore</b:Last>
            <b:First>Daniel</b:First>
          </b:Person>
          <b:Person>
            <b:Last>Dean</b:Last>
            <b:First>Alexander</b:First>
          </b:Person>
        </b:NameList>
      </b:Author>
    </b:Author>
    <b:ConferenceName>CPSNA 2015</b:ConferenceName>
    <b:City>Hong Kong</b:City>
    <b:RefOrder>21</b:RefOrder>
  </b:Source>
</b:Sources>
</file>

<file path=customXml/itemProps1.xml><?xml version="1.0" encoding="utf-8"?>
<ds:datastoreItem xmlns:ds="http://schemas.openxmlformats.org/officeDocument/2006/customXml" ds:itemID="{64EA7F28-560A-4031-A22E-52E5CB65F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8272</TotalTime>
  <Pages>142</Pages>
  <Words>25259</Words>
  <Characters>143982</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168904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15</cp:revision>
  <cp:lastPrinted>2016-11-14T14:04:00Z</cp:lastPrinted>
  <dcterms:created xsi:type="dcterms:W3CDTF">2016-11-02T09:03:00Z</dcterms:created>
  <dcterms:modified xsi:type="dcterms:W3CDTF">2016-11-15T17:14:00Z</dcterms:modified>
</cp:coreProperties>
</file>