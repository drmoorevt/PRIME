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r w:rsidRPr="004579C5">
        <w:rPr>
          <w:b/>
        </w:rPr>
        <w:t>ABSTRACT</w:t>
      </w:r>
    </w:p>
    <w:p w:rsidR="00956EA8" w:rsidRDefault="00956EA8" w:rsidP="00956EA8">
      <w:pPr>
        <w:ind w:firstLine="720"/>
      </w:pPr>
      <w:r>
        <w:t>MOORE, DANIEL ROSS. General Purpose Intra-Operation Dynamic Voltage Scaling (Under the direction of Dr. Alexander Dean).</w:t>
      </w:r>
    </w:p>
    <w:p w:rsidR="00956EA8" w:rsidRDefault="00956EA8" w:rsidP="00702262"/>
    <w:p w:rsidR="00956EA8" w:rsidRDefault="00956EA8" w:rsidP="00956EA8">
      <w:r>
        <w:tab/>
        <w:t>Embedded peripheral devices are often specified with a range of performance characteristics that are determined by their supply voltage. Intra-Operation Dynamic Voltage Scaling</w:t>
      </w:r>
      <w:r w:rsidR="00562086">
        <w:t xml:space="preserve"> (IODVS)</w:t>
      </w:r>
      <w:r>
        <w:t xml:space="preserve"> reduces the energy consumption of peripheral devices by modulating the peripheral supply voltage at critical states occurring during operation of the peripheral device. IODVS is designed to have minimal impact on CPU utilization through the use of a lookup table that designates an ideal voltage on a per-state basis. IODVS is unique in that during high-performance states such as data-transmission, peripherals can have the high supply voltage </w:t>
      </w:r>
      <w:r w:rsidR="00562086">
        <w:t>necessary</w:t>
      </w:r>
      <w:r>
        <w:t xml:space="preserve"> to reduce overall energy-delay product. Likewise, during low-performance states</w:t>
      </w:r>
      <w:r w:rsidR="00562086">
        <w:t>,</w:t>
      </w:r>
      <w:r>
        <w:t xml:space="preserve"> such as mandatory delays, the system decreases peripheral domain voltage thus reducing energy consumption without adversely affecting performance or correctness. The method is demonstrated on various peripherals common to wireless sensor nodes and total energy savings of up to 40%</w:t>
      </w:r>
      <w:r w:rsidR="00972019">
        <w:t xml:space="preserve"> are observed</w:t>
      </w:r>
      <w:r>
        <w:t>.</w:t>
      </w:r>
    </w:p>
    <w:p w:rsidR="00973D96" w:rsidRDefault="00956EA8" w:rsidP="00956EA8">
      <w:r>
        <w:tab/>
        <w:t xml:space="preserve">In most cases, a microcontroller and </w:t>
      </w:r>
      <w:r w:rsidR="00972019">
        <w:t xml:space="preserve">the </w:t>
      </w:r>
      <w:r>
        <w:t xml:space="preserve">peripheral devices </w:t>
      </w:r>
      <w:r w:rsidR="00972019">
        <w:t xml:space="preserve">to which it is connected </w:t>
      </w:r>
      <w:r>
        <w:t>must use a common supply voltage in order to ensure reliable communication.</w:t>
      </w:r>
      <w:r w:rsidR="00972019">
        <w:t xml:space="preserve"> IODVS breaks this paradigm by exploiting the voltage-independent states of peripheral operations. With communications broken during the voltage-independent states, the host microcontroller must use some heuristic to determine when the operation is ultimately completed. Peripheral Activity Completion, Estimation and Recognition (PACER) is introduced as </w:t>
      </w:r>
      <w:r w:rsidR="00562086">
        <w:t xml:space="preserve">a variety </w:t>
      </w:r>
      <w:r w:rsidR="00972019">
        <w:t>of algorithms that can be employed to detect complete</w:t>
      </w:r>
      <w:r w:rsidR="00562086">
        <w:t>d</w:t>
      </w:r>
      <w:r w:rsidR="00972019">
        <w:t xml:space="preserve"> peripheral operat</w:t>
      </w:r>
      <w:r w:rsidR="00E409FB">
        <w:t xml:space="preserve">ions in real-time. This method was tested </w:t>
      </w:r>
      <w:r w:rsidR="00972019">
        <w:t>in combination with IODVS on multiple common peripheral dev</w:t>
      </w:r>
      <w:r w:rsidR="00E409FB">
        <w:t xml:space="preserve">ices. </w:t>
      </w:r>
      <w:r w:rsidR="00F6304C">
        <w:t>For the peripheral devices under test, the test fixture confirmed decreases in e</w:t>
      </w:r>
      <w:r w:rsidR="00E409FB">
        <w:t xml:space="preserve">nergy </w:t>
      </w:r>
      <w:r w:rsidR="00F6304C">
        <w:t>expenditures</w:t>
      </w:r>
      <w:r w:rsidR="00E409FB">
        <w:t xml:space="preserve"> of up to 62% </w:t>
      </w:r>
      <w:r w:rsidR="00F6304C">
        <w:t>and speedups of up to 204%.</w:t>
      </w:r>
      <w:r w:rsidR="0017676B">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F6304C">
        <w:lastRenderedPageBreak/>
        <w:t>General Purpose Intra-Operation Dynamic Voltage Scaling</w:t>
      </w:r>
    </w:p>
    <w:p w:rsidR="009A6B31" w:rsidRDefault="009A6B31" w:rsidP="009A4196">
      <w:pPr>
        <w:jc w:val="center"/>
      </w:pPr>
    </w:p>
    <w:p w:rsidR="0017676B" w:rsidRDefault="0017676B" w:rsidP="009A4196">
      <w:pPr>
        <w:jc w:val="center"/>
      </w:pPr>
    </w:p>
    <w:p w:rsidR="009A6B31" w:rsidRDefault="009A6B31" w:rsidP="009A4196">
      <w:pPr>
        <w:jc w:val="center"/>
      </w:pPr>
      <w:proofErr w:type="gramStart"/>
      <w:r>
        <w:t>by</w:t>
      </w:r>
      <w:proofErr w:type="gramEnd"/>
    </w:p>
    <w:p w:rsidR="009A6B31" w:rsidRDefault="00F6304C" w:rsidP="009A4196">
      <w:pPr>
        <w:jc w:val="center"/>
      </w:pPr>
      <w:r>
        <w:t>Daniel Ross Moore</w:t>
      </w:r>
    </w:p>
    <w:p w:rsidR="009A6B31" w:rsidRDefault="009A6B31" w:rsidP="009A4196">
      <w:pPr>
        <w:jc w:val="center"/>
      </w:pPr>
    </w:p>
    <w:p w:rsidR="0017676B" w:rsidRDefault="0017676B" w:rsidP="009A4196">
      <w:pPr>
        <w:jc w:val="center"/>
      </w:pPr>
    </w:p>
    <w:p w:rsidR="009A6B31" w:rsidRDefault="00F6304C" w:rsidP="009A4196">
      <w:pPr>
        <w:jc w:val="center"/>
      </w:pPr>
      <w:r>
        <w:t>A dissertation</w:t>
      </w:r>
      <w:r w:rsidR="009A6B31">
        <w:t xml:space="preserve"> submitted to the Graduate Faculty of</w:t>
      </w:r>
    </w:p>
    <w:p w:rsidR="009A6B31" w:rsidRDefault="009A6B31" w:rsidP="009A4196">
      <w:pPr>
        <w:jc w:val="center"/>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9A4196">
      <w:pPr>
        <w:jc w:val="center"/>
      </w:pPr>
      <w:proofErr w:type="gramStart"/>
      <w:r>
        <w:t>i</w:t>
      </w:r>
      <w:r w:rsidR="009A6B31">
        <w:t>n</w:t>
      </w:r>
      <w:proofErr w:type="gramEnd"/>
      <w:r w:rsidR="009A6B31">
        <w:t xml:space="preserve"> partial fulfillment of the </w:t>
      </w:r>
    </w:p>
    <w:p w:rsidR="009A6B31" w:rsidRDefault="00B3374E" w:rsidP="009A4196">
      <w:pPr>
        <w:jc w:val="center"/>
      </w:pPr>
      <w:proofErr w:type="gramStart"/>
      <w:r>
        <w:t>r</w:t>
      </w:r>
      <w:r w:rsidR="009A6B31">
        <w:t>equirements</w:t>
      </w:r>
      <w:proofErr w:type="gramEnd"/>
      <w:r w:rsidR="009A6B31">
        <w:t xml:space="preserve"> for the degree of</w:t>
      </w:r>
    </w:p>
    <w:p w:rsidR="009A6B31" w:rsidRDefault="00F6304C" w:rsidP="009A4196">
      <w:pPr>
        <w:jc w:val="center"/>
      </w:pPr>
      <w:r>
        <w:t>Doctor of Philosophy</w:t>
      </w:r>
    </w:p>
    <w:p w:rsidR="009A6B31" w:rsidRDefault="009A6B31" w:rsidP="009A4196">
      <w:pPr>
        <w:jc w:val="center"/>
      </w:pPr>
    </w:p>
    <w:p w:rsidR="009A6B31" w:rsidRDefault="00F6304C" w:rsidP="009A4196">
      <w:pPr>
        <w:jc w:val="center"/>
      </w:pPr>
      <w:r>
        <w:t>Computer Engineering</w:t>
      </w:r>
    </w:p>
    <w:p w:rsidR="009A6B31" w:rsidRDefault="009A6B31"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w:t>
      </w:r>
      <w:r w:rsidR="001E71EF">
        <w:t>6</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ED53E3" w:rsidP="00F6304C">
      <w:pPr>
        <w:ind w:left="720"/>
      </w:pPr>
      <w:r>
        <w:t xml:space="preserve">    </w:t>
      </w:r>
      <w:r w:rsidR="00F6304C">
        <w:t>Dr. Alexander Dean</w:t>
      </w:r>
      <w:r w:rsidR="0017676B">
        <w:tab/>
      </w:r>
      <w:r w:rsidR="0017676B">
        <w:tab/>
      </w:r>
      <w:r w:rsidR="0017676B">
        <w:tab/>
      </w:r>
      <w:r w:rsidR="00F6304C">
        <w:tab/>
        <w:t xml:space="preserve">     </w:t>
      </w:r>
      <w:r>
        <w:t xml:space="preserve"> </w:t>
      </w:r>
      <w:r w:rsidR="00F6304C">
        <w:t>Dr. James Tuck</w:t>
      </w:r>
    </w:p>
    <w:p w:rsidR="009A6B31" w:rsidRDefault="00ED53E3" w:rsidP="00ED53E3">
      <w:r>
        <w:t xml:space="preserve">       Chair of Advisory Committee</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ED53E3" w:rsidP="00ED53E3">
      <w:pPr>
        <w:ind w:firstLine="720"/>
      </w:pPr>
      <w:r>
        <w:t xml:space="preserve">    </w:t>
      </w:r>
      <w:r w:rsidR="00F6304C">
        <w:t>Dr. Eric Rotenberg</w:t>
      </w:r>
      <w:r w:rsidR="004579C5">
        <w:tab/>
      </w:r>
      <w:r w:rsidR="004579C5">
        <w:tab/>
      </w:r>
      <w:r w:rsidR="004579C5">
        <w:tab/>
      </w:r>
      <w:r>
        <w:tab/>
      </w:r>
      <w:r>
        <w:tab/>
        <w:t xml:space="preserve">    </w:t>
      </w:r>
      <w:r w:rsidR="00F6304C">
        <w:t>Dr. Vincent Freeh</w:t>
      </w:r>
    </w:p>
    <w:p w:rsidR="004579C5" w:rsidRDefault="004579C5" w:rsidP="009A6B31">
      <w:pPr>
        <w:spacing w:line="480" w:lineRule="auto"/>
        <w:sectPr w:rsidR="004579C5" w:rsidSect="00E21BDA">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C03ACD" w:rsidRDefault="00C03ACD" w:rsidP="00C03ACD">
      <w:pPr>
        <w:spacing w:line="480" w:lineRule="auto"/>
        <w:jc w:val="both"/>
      </w:pPr>
      <w:r>
        <w:t xml:space="preserve">This work is dedicated to my family past present and future. My career would not have been possible without the endless support </w:t>
      </w:r>
      <w:r w:rsidR="00562086">
        <w:t xml:space="preserve">and encouragement </w:t>
      </w:r>
      <w:r>
        <w:t xml:space="preserve">of my mother   Barbara Moore and my father William Moore. I am grateful to my grandfather Dr. James McGrath for </w:t>
      </w:r>
      <w:r w:rsidR="00562086">
        <w:t>inspiring</w:t>
      </w:r>
      <w:r>
        <w:t xml:space="preserve"> my interest in science. </w:t>
      </w:r>
    </w:p>
    <w:p w:rsidR="00C03ACD" w:rsidRDefault="00C03ACD">
      <w:pPr>
        <w:spacing w:line="240" w:lineRule="auto"/>
      </w:pPr>
      <w:r>
        <w:br w:type="page"/>
      </w:r>
    </w:p>
    <w:p w:rsidR="004579C5" w:rsidRPr="004579C5" w:rsidRDefault="004579C5" w:rsidP="00C03ACD">
      <w:pPr>
        <w:spacing w:line="480" w:lineRule="auto"/>
        <w:jc w:val="center"/>
        <w:rPr>
          <w:b/>
        </w:rPr>
      </w:pPr>
      <w:r w:rsidRPr="004579C5">
        <w:rPr>
          <w:b/>
        </w:rPr>
        <w:lastRenderedPageBreak/>
        <w:t>BIOGRAPHY</w:t>
      </w:r>
    </w:p>
    <w:p w:rsidR="0015180C" w:rsidRDefault="00C03ACD" w:rsidP="0015180C">
      <w:r>
        <w:tab/>
        <w:t>Daniel Ross Moore</w:t>
      </w:r>
      <w:r w:rsidR="0015180C">
        <w:t xml:space="preserve"> grew up in Virginia and from an early age was fascinated with computers</w:t>
      </w:r>
      <w:r w:rsidR="00A74A31">
        <w:t xml:space="preserve"> and</w:t>
      </w:r>
      <w:r w:rsidR="0015180C">
        <w:t xml:space="preserve"> soon became preoccupied with optimizing system </w:t>
      </w:r>
      <w:r w:rsidR="00A74A31">
        <w:t>performance</w:t>
      </w:r>
      <w:r w:rsidR="0015180C">
        <w:t>. This hobby would ultimately drive him towards pursuing a degree in electrical engineering at Virginia Tech in Blacksburg Virginia.</w:t>
      </w:r>
    </w:p>
    <w:p w:rsidR="0015180C" w:rsidRDefault="0015180C" w:rsidP="0015180C">
      <w:r>
        <w:tab/>
        <w:t xml:space="preserve">Upon graduating from Virginia Tech, Daniel began working </w:t>
      </w:r>
      <w:r w:rsidR="008731B4">
        <w:t xml:space="preserve">as a Development Engineer </w:t>
      </w:r>
      <w:r>
        <w:t xml:space="preserve">at a </w:t>
      </w:r>
      <w:r w:rsidR="00934D3D">
        <w:t xml:space="preserve">local </w:t>
      </w:r>
      <w:r w:rsidR="008731B4">
        <w:t xml:space="preserve">startup, </w:t>
      </w:r>
      <w:proofErr w:type="spellStart"/>
      <w:r w:rsidR="008731B4">
        <w:t>ADMMicro</w:t>
      </w:r>
      <w:proofErr w:type="spellEnd"/>
      <w:r w:rsidR="008731B4">
        <w:t xml:space="preserve"> (now </w:t>
      </w:r>
      <w:proofErr w:type="spellStart"/>
      <w:r w:rsidR="008731B4">
        <w:t>GridPoint</w:t>
      </w:r>
      <w:proofErr w:type="spellEnd"/>
      <w:r w:rsidR="008731B4">
        <w:t xml:space="preserve">), </w:t>
      </w:r>
      <w:r w:rsidR="00934D3D">
        <w:t xml:space="preserve">dedicated to decreasing </w:t>
      </w:r>
      <w:r w:rsidR="008731B4">
        <w:t xml:space="preserve">the </w:t>
      </w:r>
      <w:r w:rsidR="00934D3D">
        <w:t xml:space="preserve">energy consumption of commercial and industrial facilities. Daniel developed the mechanical, electrical and software design for multiple products responsible for sensing and controlling both energy consumption and indoor air quality. Daniel </w:t>
      </w:r>
      <w:r w:rsidR="008731B4">
        <w:t xml:space="preserve">decided </w:t>
      </w:r>
      <w:r w:rsidR="00934D3D">
        <w:t xml:space="preserve">to further his education by pursuing a Master of Science degree at </w:t>
      </w:r>
      <w:r w:rsidR="008731B4">
        <w:t>NC State University and was often pleased at how immediately applicable the courses were to the professional problems at hand.</w:t>
      </w:r>
    </w:p>
    <w:p w:rsidR="00307BEB" w:rsidRDefault="00934D3D" w:rsidP="008731B4">
      <w:r>
        <w:tab/>
      </w:r>
      <w:r w:rsidR="00307BEB">
        <w:t>After earning the degree,</w:t>
      </w:r>
      <w:r>
        <w:t xml:space="preserve"> Daniel began employment </w:t>
      </w:r>
      <w:r w:rsidR="00307BEB">
        <w:t xml:space="preserve">as a Firmware Engineer, developing firmware </w:t>
      </w:r>
      <w:r>
        <w:t xml:space="preserve">for use in networked electricity meters </w:t>
      </w:r>
      <w:r w:rsidR="00307BEB">
        <w:t>at</w:t>
      </w:r>
      <w:r>
        <w:t xml:space="preserve"> </w:t>
      </w:r>
      <w:proofErr w:type="spellStart"/>
      <w:r>
        <w:t>Elster</w:t>
      </w:r>
      <w:proofErr w:type="spellEnd"/>
      <w:r>
        <w:t xml:space="preserve"> Solutions (now Honeywell). </w:t>
      </w:r>
      <w:r w:rsidR="008731B4">
        <w:t>He simultaneously continued his education by beginning the PhD program at NCSU.</w:t>
      </w:r>
    </w:p>
    <w:p w:rsidR="008731B4" w:rsidRDefault="008731B4" w:rsidP="00307BEB">
      <w:pPr>
        <w:ind w:firstLine="720"/>
      </w:pPr>
      <w:r>
        <w:t xml:space="preserve"> Daniel is currently a Principal Embedded Engineer at </w:t>
      </w:r>
      <w:proofErr w:type="spellStart"/>
      <w:r>
        <w:t>Valencell</w:t>
      </w:r>
      <w:proofErr w:type="spellEnd"/>
      <w:r>
        <w:t xml:space="preserve"> Inc. in Raleigh, North Carolina producing fitness oriented wearable biometric sensors.</w:t>
      </w:r>
    </w:p>
    <w:p w:rsidR="00C03ACD" w:rsidRDefault="00C03ACD" w:rsidP="0015180C">
      <w:r>
        <w:br w:type="page"/>
      </w:r>
    </w:p>
    <w:p w:rsidR="004579C5" w:rsidRPr="004579C5" w:rsidRDefault="004579C5" w:rsidP="00C03ACD">
      <w:pPr>
        <w:pStyle w:val="Footer"/>
        <w:tabs>
          <w:tab w:val="clear" w:pos="4320"/>
          <w:tab w:val="clear" w:pos="8640"/>
        </w:tabs>
        <w:spacing w:line="480" w:lineRule="auto"/>
        <w:jc w:val="center"/>
        <w:rPr>
          <w:b/>
        </w:rPr>
      </w:pPr>
      <w:r w:rsidRPr="004579C5">
        <w:rPr>
          <w:b/>
        </w:rPr>
        <w:lastRenderedPageBreak/>
        <w:t>ACKNOWLEDGMENTS</w:t>
      </w:r>
    </w:p>
    <w:p w:rsidR="005A510B" w:rsidRDefault="00307BEB" w:rsidP="00307BEB">
      <w:r>
        <w:tab/>
        <w:t xml:space="preserve">My work is </w:t>
      </w:r>
      <w:r w:rsidR="005A510B">
        <w:t>primarily</w:t>
      </w:r>
      <w:r>
        <w:t xml:space="preserve"> inspired by problems that I have encountered throughout my professional career. I would like to acknowledge my first professional coworkers Danny </w:t>
      </w:r>
      <w:proofErr w:type="spellStart"/>
      <w:r>
        <w:t>Dyess</w:t>
      </w:r>
      <w:proofErr w:type="spellEnd"/>
      <w:r>
        <w:t xml:space="preserve"> and Sam Taylor for their </w:t>
      </w:r>
      <w:r w:rsidR="003D160E">
        <w:t xml:space="preserve">generous instruction and their demands for accuracy and excellence. </w:t>
      </w:r>
    </w:p>
    <w:p w:rsidR="003D160E" w:rsidRDefault="003D160E" w:rsidP="005A510B">
      <w:pPr>
        <w:ind w:firstLine="720"/>
      </w:pPr>
      <w:r>
        <w:t xml:space="preserve">I would like to thank all of my </w:t>
      </w:r>
      <w:proofErr w:type="spellStart"/>
      <w:r>
        <w:t>Elster</w:t>
      </w:r>
      <w:proofErr w:type="spellEnd"/>
      <w:r>
        <w:t xml:space="preserve"> coworkers, particularly Andy </w:t>
      </w:r>
      <w:proofErr w:type="spellStart"/>
      <w:r>
        <w:t>Borleske</w:t>
      </w:r>
      <w:proofErr w:type="spellEnd"/>
      <w:r>
        <w:t xml:space="preserve">, </w:t>
      </w:r>
      <w:r w:rsidR="005A510B">
        <w:t xml:space="preserve">Adrian Howell, </w:t>
      </w:r>
      <w:r>
        <w:t xml:space="preserve">Chet Helms, </w:t>
      </w:r>
      <w:r w:rsidR="00FF0EB6">
        <w:t xml:space="preserve">Chris </w:t>
      </w:r>
      <w:proofErr w:type="spellStart"/>
      <w:r w:rsidR="00FF0EB6">
        <w:t>Kachur</w:t>
      </w:r>
      <w:proofErr w:type="spellEnd"/>
      <w:r w:rsidR="00FF0EB6">
        <w:t xml:space="preserve">, </w:t>
      </w:r>
      <w:r>
        <w:t xml:space="preserve">Marc Fisher and Su Li. </w:t>
      </w:r>
      <w:r w:rsidR="005A510B">
        <w:t>I am very fortunate to have met such a highly qualified group of people who have assisted and challenged me throughout the course of my work.</w:t>
      </w:r>
    </w:p>
    <w:p w:rsidR="00FF0EB6" w:rsidRDefault="00307BEB" w:rsidP="00307BEB">
      <w:pPr>
        <w:ind w:firstLine="720"/>
      </w:pPr>
      <w:r>
        <w:t>I am grateful to my advisor Dr. Alexander Dean for encouraging the practical aspects of my research and providing much-needed guidance throughout the academic process.</w:t>
      </w:r>
      <w:r w:rsidR="005A510B">
        <w:t xml:space="preserve"> </w:t>
      </w:r>
      <w:r w:rsidR="00FF0EB6">
        <w:t xml:space="preserve">Without </w:t>
      </w:r>
      <w:r w:rsidR="004E3A27">
        <w:t xml:space="preserve">the confidence and support of </w:t>
      </w:r>
      <w:r w:rsidR="00FF0EB6">
        <w:t xml:space="preserve">Dr. Dean, this work would not </w:t>
      </w:r>
      <w:r w:rsidR="004E3A27">
        <w:t>have been possible.</w:t>
      </w:r>
    </w:p>
    <w:p w:rsidR="004579C5" w:rsidRDefault="00FF0EB6" w:rsidP="00307BEB">
      <w:pPr>
        <w:ind w:firstLine="720"/>
      </w:pPr>
      <w:r>
        <w:t xml:space="preserve">Thanks to my dear friends </w:t>
      </w:r>
      <w:r w:rsidR="005A510B">
        <w:t xml:space="preserve">John </w:t>
      </w:r>
      <w:proofErr w:type="spellStart"/>
      <w:r w:rsidR="005A510B">
        <w:t>Coggin</w:t>
      </w:r>
      <w:proofErr w:type="spellEnd"/>
      <w:r w:rsidR="005A510B">
        <w:t xml:space="preserve">, Kyle Held, </w:t>
      </w:r>
      <w:r w:rsidR="00A74A31">
        <w:t xml:space="preserve">Peter </w:t>
      </w:r>
      <w:proofErr w:type="spellStart"/>
      <w:r w:rsidR="00A74A31">
        <w:t>Kerstetter</w:t>
      </w:r>
      <w:proofErr w:type="spellEnd"/>
      <w:r w:rsidR="00A74A31">
        <w:t xml:space="preserve">, Shana Muhammad and Ryan Hodges </w:t>
      </w:r>
      <w:r w:rsidR="005A510B">
        <w:t>for their support throughout the years.</w:t>
      </w:r>
    </w:p>
    <w:p w:rsidR="00FF0EB6" w:rsidRDefault="00FF0EB6" w:rsidP="00307BEB">
      <w:pPr>
        <w:ind w:firstLine="720"/>
      </w:pPr>
      <w:r>
        <w:t>Finally, I would like to recognize the patience, dedication and encouragement of Jen Pettit. This work benefitted greatly from the substantial amount of collaboration and support that she provided.</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FC3866" w:rsidRDefault="002D29FB">
      <w:pPr>
        <w:pStyle w:val="TOC1"/>
        <w:tabs>
          <w:tab w:val="right" w:leader="dot" w:pos="8990"/>
        </w:tabs>
        <w:rPr>
          <w:noProof/>
        </w:rPr>
      </w:pPr>
      <w:r>
        <w:rPr>
          <w:b/>
        </w:rPr>
        <w:fldChar w:fldCharType="begin"/>
      </w:r>
      <w:r>
        <w:rPr>
          <w:b/>
        </w:rPr>
        <w:instrText xml:space="preserve"> TOC \o "1-3" \h \z \u </w:instrText>
      </w:r>
      <w:r>
        <w:rPr>
          <w:b/>
        </w:rPr>
        <w:fldChar w:fldCharType="separate"/>
      </w:r>
      <w:hyperlink w:anchor="_Toc465820187" w:history="1">
        <w:r w:rsidR="00FC3866" w:rsidRPr="00BB5F55">
          <w:rPr>
            <w:rStyle w:val="Hyperlink"/>
            <w:noProof/>
          </w:rPr>
          <w:t xml:space="preserve"> Chapter 1: Introduction</w:t>
        </w:r>
        <w:r w:rsidR="00FC3866">
          <w:rPr>
            <w:noProof/>
            <w:webHidden/>
          </w:rPr>
          <w:tab/>
        </w:r>
        <w:r w:rsidR="00FC3866">
          <w:rPr>
            <w:noProof/>
            <w:webHidden/>
          </w:rPr>
          <w:fldChar w:fldCharType="begin"/>
        </w:r>
        <w:r w:rsidR="00FC3866">
          <w:rPr>
            <w:noProof/>
            <w:webHidden/>
          </w:rPr>
          <w:instrText xml:space="preserve"> PAGEREF _Toc465820187 \h </w:instrText>
        </w:r>
        <w:r w:rsidR="00FC3866">
          <w:rPr>
            <w:noProof/>
            <w:webHidden/>
          </w:rPr>
        </w:r>
        <w:r w:rsidR="00FC3866">
          <w:rPr>
            <w:noProof/>
            <w:webHidden/>
          </w:rPr>
          <w:fldChar w:fldCharType="separate"/>
        </w:r>
        <w:r w:rsidR="00055297">
          <w:rPr>
            <w:noProof/>
            <w:webHidden/>
          </w:rPr>
          <w:t>1</w:t>
        </w:r>
        <w:r w:rsidR="00FC3866">
          <w:rPr>
            <w:noProof/>
            <w:webHidden/>
          </w:rPr>
          <w:fldChar w:fldCharType="end"/>
        </w:r>
      </w:hyperlink>
    </w:p>
    <w:p w:rsidR="00FC3866" w:rsidRDefault="0004287A">
      <w:pPr>
        <w:pStyle w:val="TOC2"/>
      </w:pPr>
      <w:hyperlink w:anchor="_Toc465820188" w:history="1">
        <w:r w:rsidR="00FC3866" w:rsidRPr="00BB5F55">
          <w:rPr>
            <w:rStyle w:val="Hyperlink"/>
          </w:rPr>
          <w:t>1.1</w:t>
        </w:r>
        <w:r w:rsidR="00FC3866">
          <w:tab/>
        </w:r>
        <w:r w:rsidR="00FC3866" w:rsidRPr="00BB5F55">
          <w:rPr>
            <w:rStyle w:val="Hyperlink"/>
          </w:rPr>
          <w:t>Voltage Dependent States</w:t>
        </w:r>
        <w:r w:rsidR="00FC3866">
          <w:rPr>
            <w:webHidden/>
          </w:rPr>
          <w:tab/>
        </w:r>
        <w:r w:rsidR="00FC3866">
          <w:rPr>
            <w:webHidden/>
          </w:rPr>
          <w:fldChar w:fldCharType="begin"/>
        </w:r>
        <w:r w:rsidR="00FC3866">
          <w:rPr>
            <w:webHidden/>
          </w:rPr>
          <w:instrText xml:space="preserve"> PAGEREF _Toc465820188 \h </w:instrText>
        </w:r>
        <w:r w:rsidR="00FC3866">
          <w:rPr>
            <w:webHidden/>
          </w:rPr>
        </w:r>
        <w:r w:rsidR="00FC3866">
          <w:rPr>
            <w:webHidden/>
          </w:rPr>
          <w:fldChar w:fldCharType="separate"/>
        </w:r>
        <w:r w:rsidR="00055297">
          <w:rPr>
            <w:webHidden/>
          </w:rPr>
          <w:t>1</w:t>
        </w:r>
        <w:r w:rsidR="00FC3866">
          <w:rPr>
            <w:webHidden/>
          </w:rPr>
          <w:fldChar w:fldCharType="end"/>
        </w:r>
      </w:hyperlink>
    </w:p>
    <w:p w:rsidR="00FC3866" w:rsidRDefault="0004287A">
      <w:pPr>
        <w:pStyle w:val="TOC2"/>
      </w:pPr>
      <w:hyperlink w:anchor="_Toc465820189" w:history="1">
        <w:r w:rsidR="00FC3866" w:rsidRPr="00BB5F55">
          <w:rPr>
            <w:rStyle w:val="Hyperlink"/>
          </w:rPr>
          <w:t>1.2</w:t>
        </w:r>
        <w:r w:rsidR="00FC3866">
          <w:tab/>
        </w:r>
        <w:r w:rsidR="00FC3866" w:rsidRPr="00BB5F55">
          <w:rPr>
            <w:rStyle w:val="Hyperlink"/>
          </w:rPr>
          <w:t>Voltage Independen</w:t>
        </w:r>
        <w:r w:rsidR="00FC3866" w:rsidRPr="00BB5F55">
          <w:rPr>
            <w:rStyle w:val="Hyperlink"/>
          </w:rPr>
          <w:t>t</w:t>
        </w:r>
        <w:r w:rsidR="00FC3866" w:rsidRPr="00BB5F55">
          <w:rPr>
            <w:rStyle w:val="Hyperlink"/>
          </w:rPr>
          <w:t xml:space="preserve"> States</w:t>
        </w:r>
        <w:r w:rsidR="00FC3866">
          <w:rPr>
            <w:webHidden/>
          </w:rPr>
          <w:tab/>
        </w:r>
        <w:r w:rsidR="00FC3866">
          <w:rPr>
            <w:webHidden/>
          </w:rPr>
          <w:fldChar w:fldCharType="begin"/>
        </w:r>
        <w:r w:rsidR="00FC3866">
          <w:rPr>
            <w:webHidden/>
          </w:rPr>
          <w:instrText xml:space="preserve"> PAGEREF _Toc465820189 \h </w:instrText>
        </w:r>
        <w:r w:rsidR="00FC3866">
          <w:rPr>
            <w:webHidden/>
          </w:rPr>
        </w:r>
        <w:r w:rsidR="00FC3866">
          <w:rPr>
            <w:webHidden/>
          </w:rPr>
          <w:fldChar w:fldCharType="separate"/>
        </w:r>
        <w:r w:rsidR="00055297">
          <w:rPr>
            <w:webHidden/>
          </w:rPr>
          <w:t>4</w:t>
        </w:r>
        <w:r w:rsidR="00FC3866">
          <w:rPr>
            <w:webHidden/>
          </w:rPr>
          <w:fldChar w:fldCharType="end"/>
        </w:r>
      </w:hyperlink>
    </w:p>
    <w:p w:rsidR="00FC3866" w:rsidRDefault="0004287A">
      <w:pPr>
        <w:pStyle w:val="TOC2"/>
      </w:pPr>
      <w:hyperlink w:anchor="_Toc465820190" w:history="1">
        <w:r w:rsidR="00FC3866" w:rsidRPr="00BB5F55">
          <w:rPr>
            <w:rStyle w:val="Hyperlink"/>
          </w:rPr>
          <w:t>1.3</w:t>
        </w:r>
        <w:r w:rsidR="00FC3866">
          <w:tab/>
        </w:r>
        <w:r w:rsidR="00FC3866" w:rsidRPr="00BB5F55">
          <w:rPr>
            <w:rStyle w:val="Hyperlink"/>
          </w:rPr>
          <w:t>Intra-Operation Dynamic Voltage Scaling</w:t>
        </w:r>
        <w:r w:rsidR="00FC3866">
          <w:rPr>
            <w:webHidden/>
          </w:rPr>
          <w:tab/>
        </w:r>
        <w:r w:rsidR="00FC3866">
          <w:rPr>
            <w:webHidden/>
          </w:rPr>
          <w:fldChar w:fldCharType="begin"/>
        </w:r>
        <w:r w:rsidR="00FC3866">
          <w:rPr>
            <w:webHidden/>
          </w:rPr>
          <w:instrText xml:space="preserve"> PAGEREF _Toc465820190 \h </w:instrText>
        </w:r>
        <w:r w:rsidR="00FC3866">
          <w:rPr>
            <w:webHidden/>
          </w:rPr>
        </w:r>
        <w:r w:rsidR="00FC3866">
          <w:rPr>
            <w:webHidden/>
          </w:rPr>
          <w:fldChar w:fldCharType="separate"/>
        </w:r>
        <w:r w:rsidR="00055297">
          <w:rPr>
            <w:webHidden/>
          </w:rPr>
          <w:t>5</w:t>
        </w:r>
        <w:r w:rsidR="00FC3866">
          <w:rPr>
            <w:webHidden/>
          </w:rPr>
          <w:fldChar w:fldCharType="end"/>
        </w:r>
      </w:hyperlink>
    </w:p>
    <w:p w:rsidR="00FC3866" w:rsidRDefault="0004287A">
      <w:pPr>
        <w:pStyle w:val="TOC1"/>
        <w:tabs>
          <w:tab w:val="right" w:leader="dot" w:pos="8990"/>
        </w:tabs>
        <w:rPr>
          <w:noProof/>
        </w:rPr>
      </w:pPr>
      <w:hyperlink w:anchor="_Toc465820191" w:history="1">
        <w:r w:rsidR="00FC3866" w:rsidRPr="00BB5F55">
          <w:rPr>
            <w:rStyle w:val="Hyperlink"/>
            <w:noProof/>
          </w:rPr>
          <w:t xml:space="preserve"> Chapter 2: Background</w:t>
        </w:r>
        <w:r w:rsidR="00FC3866">
          <w:rPr>
            <w:noProof/>
            <w:webHidden/>
          </w:rPr>
          <w:tab/>
        </w:r>
        <w:r w:rsidR="00FC3866">
          <w:rPr>
            <w:noProof/>
            <w:webHidden/>
          </w:rPr>
          <w:fldChar w:fldCharType="begin"/>
        </w:r>
        <w:r w:rsidR="00FC3866">
          <w:rPr>
            <w:noProof/>
            <w:webHidden/>
          </w:rPr>
          <w:instrText xml:space="preserve"> PAGEREF _Toc465820191 \h </w:instrText>
        </w:r>
        <w:r w:rsidR="00FC3866">
          <w:rPr>
            <w:noProof/>
            <w:webHidden/>
          </w:rPr>
        </w:r>
        <w:r w:rsidR="00FC3866">
          <w:rPr>
            <w:noProof/>
            <w:webHidden/>
          </w:rPr>
          <w:fldChar w:fldCharType="separate"/>
        </w:r>
        <w:r w:rsidR="00055297">
          <w:rPr>
            <w:noProof/>
            <w:webHidden/>
          </w:rPr>
          <w:t>9</w:t>
        </w:r>
        <w:r w:rsidR="00FC3866">
          <w:rPr>
            <w:noProof/>
            <w:webHidden/>
          </w:rPr>
          <w:fldChar w:fldCharType="end"/>
        </w:r>
      </w:hyperlink>
    </w:p>
    <w:p w:rsidR="00FC3866" w:rsidRDefault="0004287A">
      <w:pPr>
        <w:pStyle w:val="TOC2"/>
      </w:pPr>
      <w:hyperlink w:anchor="_Toc465820192" w:history="1">
        <w:r w:rsidR="00FC3866" w:rsidRPr="00BB5F55">
          <w:rPr>
            <w:rStyle w:val="Hyperlink"/>
          </w:rPr>
          <w:t>2.1</w:t>
        </w:r>
        <w:r w:rsidR="00FC3866">
          <w:tab/>
        </w:r>
        <w:r w:rsidR="00FC3866" w:rsidRPr="00BB5F55">
          <w:rPr>
            <w:rStyle w:val="Hyperlink"/>
          </w:rPr>
          <w:t>Power Supplies</w:t>
        </w:r>
        <w:r w:rsidR="00FC3866">
          <w:rPr>
            <w:webHidden/>
          </w:rPr>
          <w:tab/>
        </w:r>
        <w:r w:rsidR="00FC3866">
          <w:rPr>
            <w:webHidden/>
          </w:rPr>
          <w:fldChar w:fldCharType="begin"/>
        </w:r>
        <w:r w:rsidR="00FC3866">
          <w:rPr>
            <w:webHidden/>
          </w:rPr>
          <w:instrText xml:space="preserve"> PAGEREF _Toc465820192 \h </w:instrText>
        </w:r>
        <w:r w:rsidR="00FC3866">
          <w:rPr>
            <w:webHidden/>
          </w:rPr>
        </w:r>
        <w:r w:rsidR="00FC3866">
          <w:rPr>
            <w:webHidden/>
          </w:rPr>
          <w:fldChar w:fldCharType="separate"/>
        </w:r>
        <w:r w:rsidR="00055297">
          <w:rPr>
            <w:webHidden/>
          </w:rPr>
          <w:t>9</w:t>
        </w:r>
        <w:r w:rsidR="00FC3866">
          <w:rPr>
            <w:webHidden/>
          </w:rPr>
          <w:fldChar w:fldCharType="end"/>
        </w:r>
      </w:hyperlink>
    </w:p>
    <w:p w:rsidR="00FC3866" w:rsidRDefault="0004287A">
      <w:pPr>
        <w:pStyle w:val="TOC3"/>
        <w:tabs>
          <w:tab w:val="left" w:pos="1320"/>
          <w:tab w:val="right" w:leader="dot" w:pos="8990"/>
        </w:tabs>
        <w:rPr>
          <w:rFonts w:cstheme="minorBidi"/>
          <w:noProof/>
        </w:rPr>
      </w:pPr>
      <w:hyperlink w:anchor="_Toc465820193" w:history="1">
        <w:r w:rsidR="00FC3866" w:rsidRPr="00BB5F55">
          <w:rPr>
            <w:rStyle w:val="Hyperlink"/>
            <w:noProof/>
          </w:rPr>
          <w:t>2.1.1</w:t>
        </w:r>
        <w:r w:rsidR="00FC3866">
          <w:rPr>
            <w:rFonts w:cstheme="minorBidi"/>
            <w:noProof/>
          </w:rPr>
          <w:tab/>
        </w:r>
        <w:r w:rsidR="00FC3866" w:rsidRPr="00BB5F55">
          <w:rPr>
            <w:rStyle w:val="Hyperlink"/>
            <w:noProof/>
          </w:rPr>
          <w:t>Linear / Low-Dropout Regulator (LDO)</w:t>
        </w:r>
        <w:r w:rsidR="00FC3866">
          <w:rPr>
            <w:noProof/>
            <w:webHidden/>
          </w:rPr>
          <w:tab/>
        </w:r>
        <w:r w:rsidR="00FC3866">
          <w:rPr>
            <w:noProof/>
            <w:webHidden/>
          </w:rPr>
          <w:fldChar w:fldCharType="begin"/>
        </w:r>
        <w:r w:rsidR="00FC3866">
          <w:rPr>
            <w:noProof/>
            <w:webHidden/>
          </w:rPr>
          <w:instrText xml:space="preserve"> PAGEREF _Toc465820193 \h </w:instrText>
        </w:r>
        <w:r w:rsidR="00FC3866">
          <w:rPr>
            <w:noProof/>
            <w:webHidden/>
          </w:rPr>
        </w:r>
        <w:r w:rsidR="00FC3866">
          <w:rPr>
            <w:noProof/>
            <w:webHidden/>
          </w:rPr>
          <w:fldChar w:fldCharType="separate"/>
        </w:r>
        <w:r w:rsidR="00055297">
          <w:rPr>
            <w:noProof/>
            <w:webHidden/>
          </w:rPr>
          <w:t>9</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194" w:history="1">
        <w:r w:rsidR="00FC3866" w:rsidRPr="00BB5F55">
          <w:rPr>
            <w:rStyle w:val="Hyperlink"/>
            <w:noProof/>
          </w:rPr>
          <w:t>2.1.2</w:t>
        </w:r>
        <w:r w:rsidR="00FC3866">
          <w:rPr>
            <w:rFonts w:cstheme="minorBidi"/>
            <w:noProof/>
          </w:rPr>
          <w:tab/>
        </w:r>
        <w:r w:rsidR="00FC3866" w:rsidRPr="00BB5F55">
          <w:rPr>
            <w:rStyle w:val="Hyperlink"/>
            <w:noProof/>
          </w:rPr>
          <w:t>Charge Pump</w:t>
        </w:r>
        <w:r w:rsidR="00FC3866">
          <w:rPr>
            <w:noProof/>
            <w:webHidden/>
          </w:rPr>
          <w:tab/>
        </w:r>
        <w:r w:rsidR="00FC3866">
          <w:rPr>
            <w:noProof/>
            <w:webHidden/>
          </w:rPr>
          <w:fldChar w:fldCharType="begin"/>
        </w:r>
        <w:r w:rsidR="00FC3866">
          <w:rPr>
            <w:noProof/>
            <w:webHidden/>
          </w:rPr>
          <w:instrText xml:space="preserve"> PAGEREF _Toc465820194 \h </w:instrText>
        </w:r>
        <w:r w:rsidR="00FC3866">
          <w:rPr>
            <w:noProof/>
            <w:webHidden/>
          </w:rPr>
        </w:r>
        <w:r w:rsidR="00FC3866">
          <w:rPr>
            <w:noProof/>
            <w:webHidden/>
          </w:rPr>
          <w:fldChar w:fldCharType="separate"/>
        </w:r>
        <w:r w:rsidR="00055297">
          <w:rPr>
            <w:noProof/>
            <w:webHidden/>
          </w:rPr>
          <w:t>10</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195" w:history="1">
        <w:r w:rsidR="00FC3866" w:rsidRPr="00BB5F55">
          <w:rPr>
            <w:rStyle w:val="Hyperlink"/>
            <w:noProof/>
          </w:rPr>
          <w:t>2.1.3</w:t>
        </w:r>
        <w:r w:rsidR="00FC3866">
          <w:rPr>
            <w:rFonts w:cstheme="minorBidi"/>
            <w:noProof/>
          </w:rPr>
          <w:tab/>
        </w:r>
        <w:r w:rsidR="00FC3866" w:rsidRPr="00BB5F55">
          <w:rPr>
            <w:rStyle w:val="Hyperlink"/>
            <w:noProof/>
          </w:rPr>
          <w:t>Switched Mode Power Supply (SMPS)</w:t>
        </w:r>
        <w:r w:rsidR="00FC3866">
          <w:rPr>
            <w:noProof/>
            <w:webHidden/>
          </w:rPr>
          <w:tab/>
        </w:r>
        <w:r w:rsidR="00FC3866">
          <w:rPr>
            <w:noProof/>
            <w:webHidden/>
          </w:rPr>
          <w:fldChar w:fldCharType="begin"/>
        </w:r>
        <w:r w:rsidR="00FC3866">
          <w:rPr>
            <w:noProof/>
            <w:webHidden/>
          </w:rPr>
          <w:instrText xml:space="preserve"> PAGEREF _Toc465820195 \h </w:instrText>
        </w:r>
        <w:r w:rsidR="00FC3866">
          <w:rPr>
            <w:noProof/>
            <w:webHidden/>
          </w:rPr>
        </w:r>
        <w:r w:rsidR="00FC3866">
          <w:rPr>
            <w:noProof/>
            <w:webHidden/>
          </w:rPr>
          <w:fldChar w:fldCharType="separate"/>
        </w:r>
        <w:r w:rsidR="00055297">
          <w:rPr>
            <w:noProof/>
            <w:webHidden/>
          </w:rPr>
          <w:t>11</w:t>
        </w:r>
        <w:r w:rsidR="00FC3866">
          <w:rPr>
            <w:noProof/>
            <w:webHidden/>
          </w:rPr>
          <w:fldChar w:fldCharType="end"/>
        </w:r>
      </w:hyperlink>
    </w:p>
    <w:p w:rsidR="00FC3866" w:rsidRDefault="0004287A">
      <w:pPr>
        <w:pStyle w:val="TOC2"/>
      </w:pPr>
      <w:hyperlink w:anchor="_Toc465820196" w:history="1">
        <w:r w:rsidR="00FC3866" w:rsidRPr="00BB5F55">
          <w:rPr>
            <w:rStyle w:val="Hyperlink"/>
          </w:rPr>
          <w:t>2.2</w:t>
        </w:r>
        <w:r w:rsidR="00FC3866">
          <w:tab/>
        </w:r>
        <w:r w:rsidR="00FC3866" w:rsidRPr="00BB5F55">
          <w:rPr>
            <w:rStyle w:val="Hyperlink"/>
          </w:rPr>
          <w:t>Energy Management Techniques</w:t>
        </w:r>
        <w:r w:rsidR="00FC3866">
          <w:rPr>
            <w:webHidden/>
          </w:rPr>
          <w:tab/>
        </w:r>
        <w:r w:rsidR="00FC3866">
          <w:rPr>
            <w:webHidden/>
          </w:rPr>
          <w:fldChar w:fldCharType="begin"/>
        </w:r>
        <w:r w:rsidR="00FC3866">
          <w:rPr>
            <w:webHidden/>
          </w:rPr>
          <w:instrText xml:space="preserve"> PAGEREF _Toc465820196 \h </w:instrText>
        </w:r>
        <w:r w:rsidR="00FC3866">
          <w:rPr>
            <w:webHidden/>
          </w:rPr>
        </w:r>
        <w:r w:rsidR="00FC3866">
          <w:rPr>
            <w:webHidden/>
          </w:rPr>
          <w:fldChar w:fldCharType="separate"/>
        </w:r>
        <w:r w:rsidR="00055297">
          <w:rPr>
            <w:webHidden/>
          </w:rPr>
          <w:t>12</w:t>
        </w:r>
        <w:r w:rsidR="00FC3866">
          <w:rPr>
            <w:webHidden/>
          </w:rPr>
          <w:fldChar w:fldCharType="end"/>
        </w:r>
      </w:hyperlink>
    </w:p>
    <w:p w:rsidR="00FC3866" w:rsidRDefault="0004287A">
      <w:pPr>
        <w:pStyle w:val="TOC3"/>
        <w:tabs>
          <w:tab w:val="left" w:pos="1320"/>
          <w:tab w:val="right" w:leader="dot" w:pos="8990"/>
        </w:tabs>
        <w:rPr>
          <w:rFonts w:cstheme="minorBidi"/>
          <w:noProof/>
        </w:rPr>
      </w:pPr>
      <w:hyperlink w:anchor="_Toc465820197" w:history="1">
        <w:r w:rsidR="00FC3866" w:rsidRPr="00BB5F55">
          <w:rPr>
            <w:rStyle w:val="Hyperlink"/>
            <w:noProof/>
          </w:rPr>
          <w:t>2.2.1</w:t>
        </w:r>
        <w:r w:rsidR="00FC3866">
          <w:rPr>
            <w:rFonts w:cstheme="minorBidi"/>
            <w:noProof/>
          </w:rPr>
          <w:tab/>
        </w:r>
        <w:r w:rsidR="00FC3866" w:rsidRPr="00BB5F55">
          <w:rPr>
            <w:rStyle w:val="Hyperlink"/>
            <w:noProof/>
          </w:rPr>
          <w:t>Dynamic Power Management</w:t>
        </w:r>
        <w:r w:rsidR="00FC3866">
          <w:rPr>
            <w:noProof/>
            <w:webHidden/>
          </w:rPr>
          <w:tab/>
        </w:r>
        <w:r w:rsidR="00FC3866">
          <w:rPr>
            <w:noProof/>
            <w:webHidden/>
          </w:rPr>
          <w:fldChar w:fldCharType="begin"/>
        </w:r>
        <w:r w:rsidR="00FC3866">
          <w:rPr>
            <w:noProof/>
            <w:webHidden/>
          </w:rPr>
          <w:instrText xml:space="preserve"> PAGEREF _Toc465820197 \h </w:instrText>
        </w:r>
        <w:r w:rsidR="00FC3866">
          <w:rPr>
            <w:noProof/>
            <w:webHidden/>
          </w:rPr>
        </w:r>
        <w:r w:rsidR="00FC3866">
          <w:rPr>
            <w:noProof/>
            <w:webHidden/>
          </w:rPr>
          <w:fldChar w:fldCharType="separate"/>
        </w:r>
        <w:r w:rsidR="00055297">
          <w:rPr>
            <w:noProof/>
            <w:webHidden/>
          </w:rPr>
          <w:t>13</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198" w:history="1">
        <w:r w:rsidR="00FC3866" w:rsidRPr="00BB5F55">
          <w:rPr>
            <w:rStyle w:val="Hyperlink"/>
            <w:noProof/>
          </w:rPr>
          <w:t>2.2.2</w:t>
        </w:r>
        <w:r w:rsidR="00FC3866">
          <w:rPr>
            <w:rFonts w:cstheme="minorBidi"/>
            <w:noProof/>
          </w:rPr>
          <w:tab/>
        </w:r>
        <w:r w:rsidR="00FC3866" w:rsidRPr="00BB5F55">
          <w:rPr>
            <w:rStyle w:val="Hyperlink"/>
            <w:noProof/>
          </w:rPr>
          <w:t>Dynamic Voltage (and Frequency) Scaling</w:t>
        </w:r>
        <w:r w:rsidR="00FC3866">
          <w:rPr>
            <w:noProof/>
            <w:webHidden/>
          </w:rPr>
          <w:tab/>
        </w:r>
        <w:r w:rsidR="00FC3866">
          <w:rPr>
            <w:noProof/>
            <w:webHidden/>
          </w:rPr>
          <w:fldChar w:fldCharType="begin"/>
        </w:r>
        <w:r w:rsidR="00FC3866">
          <w:rPr>
            <w:noProof/>
            <w:webHidden/>
          </w:rPr>
          <w:instrText xml:space="preserve"> PAGEREF _Toc465820198 \h </w:instrText>
        </w:r>
        <w:r w:rsidR="00FC3866">
          <w:rPr>
            <w:noProof/>
            <w:webHidden/>
          </w:rPr>
        </w:r>
        <w:r w:rsidR="00FC3866">
          <w:rPr>
            <w:noProof/>
            <w:webHidden/>
          </w:rPr>
          <w:fldChar w:fldCharType="separate"/>
        </w:r>
        <w:r w:rsidR="00055297">
          <w:rPr>
            <w:noProof/>
            <w:webHidden/>
          </w:rPr>
          <w:t>13</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199" w:history="1">
        <w:r w:rsidR="00FC3866" w:rsidRPr="00BB5F55">
          <w:rPr>
            <w:rStyle w:val="Hyperlink"/>
            <w:noProof/>
          </w:rPr>
          <w:t>2.2.3</w:t>
        </w:r>
        <w:r w:rsidR="00FC3866">
          <w:rPr>
            <w:rFonts w:cstheme="minorBidi"/>
            <w:noProof/>
          </w:rPr>
          <w:tab/>
        </w:r>
        <w:r w:rsidR="00FC3866" w:rsidRPr="00BB5F55">
          <w:rPr>
            <w:rStyle w:val="Hyperlink"/>
            <w:noProof/>
          </w:rPr>
          <w:t>Wireless Sensor Networks</w:t>
        </w:r>
        <w:r w:rsidR="00FC3866">
          <w:rPr>
            <w:noProof/>
            <w:webHidden/>
          </w:rPr>
          <w:tab/>
        </w:r>
        <w:r w:rsidR="00FC3866">
          <w:rPr>
            <w:noProof/>
            <w:webHidden/>
          </w:rPr>
          <w:fldChar w:fldCharType="begin"/>
        </w:r>
        <w:r w:rsidR="00FC3866">
          <w:rPr>
            <w:noProof/>
            <w:webHidden/>
          </w:rPr>
          <w:instrText xml:space="preserve"> PAGEREF _Toc465820199 \h </w:instrText>
        </w:r>
        <w:r w:rsidR="00FC3866">
          <w:rPr>
            <w:noProof/>
            <w:webHidden/>
          </w:rPr>
        </w:r>
        <w:r w:rsidR="00FC3866">
          <w:rPr>
            <w:noProof/>
            <w:webHidden/>
          </w:rPr>
          <w:fldChar w:fldCharType="separate"/>
        </w:r>
        <w:r w:rsidR="00055297">
          <w:rPr>
            <w:noProof/>
            <w:webHidden/>
          </w:rPr>
          <w:t>14</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00" w:history="1">
        <w:r w:rsidR="00FC3866" w:rsidRPr="00BB5F55">
          <w:rPr>
            <w:rStyle w:val="Hyperlink"/>
            <w:noProof/>
          </w:rPr>
          <w:t>2.2.4</w:t>
        </w:r>
        <w:r w:rsidR="00FC3866">
          <w:rPr>
            <w:rFonts w:cstheme="minorBidi"/>
            <w:noProof/>
          </w:rPr>
          <w:tab/>
        </w:r>
        <w:r w:rsidR="00FC3866" w:rsidRPr="00BB5F55">
          <w:rPr>
            <w:rStyle w:val="Hyperlink"/>
            <w:noProof/>
          </w:rPr>
          <w:t>Component Aware Dynamic Voltage Scaling</w:t>
        </w:r>
        <w:r w:rsidR="00FC3866">
          <w:rPr>
            <w:noProof/>
            <w:webHidden/>
          </w:rPr>
          <w:tab/>
        </w:r>
        <w:r w:rsidR="00FC3866">
          <w:rPr>
            <w:noProof/>
            <w:webHidden/>
          </w:rPr>
          <w:fldChar w:fldCharType="begin"/>
        </w:r>
        <w:r w:rsidR="00FC3866">
          <w:rPr>
            <w:noProof/>
            <w:webHidden/>
          </w:rPr>
          <w:instrText xml:space="preserve"> PAGEREF _Toc465820200 \h </w:instrText>
        </w:r>
        <w:r w:rsidR="00FC3866">
          <w:rPr>
            <w:noProof/>
            <w:webHidden/>
          </w:rPr>
        </w:r>
        <w:r w:rsidR="00FC3866">
          <w:rPr>
            <w:noProof/>
            <w:webHidden/>
          </w:rPr>
          <w:fldChar w:fldCharType="separate"/>
        </w:r>
        <w:r w:rsidR="00055297">
          <w:rPr>
            <w:noProof/>
            <w:webHidden/>
          </w:rPr>
          <w:t>14</w:t>
        </w:r>
        <w:r w:rsidR="00FC3866">
          <w:rPr>
            <w:noProof/>
            <w:webHidden/>
          </w:rPr>
          <w:fldChar w:fldCharType="end"/>
        </w:r>
      </w:hyperlink>
    </w:p>
    <w:p w:rsidR="00FC3866" w:rsidRDefault="0004287A">
      <w:pPr>
        <w:pStyle w:val="TOC2"/>
      </w:pPr>
      <w:hyperlink w:anchor="_Toc465820201" w:history="1">
        <w:r w:rsidR="00FC3866" w:rsidRPr="00BB5F55">
          <w:rPr>
            <w:rStyle w:val="Hyperlink"/>
          </w:rPr>
          <w:t>2.3</w:t>
        </w:r>
        <w:r w:rsidR="00FC3866">
          <w:tab/>
        </w:r>
        <w:r w:rsidR="00FC3866" w:rsidRPr="00BB5F55">
          <w:rPr>
            <w:rStyle w:val="Hyperlink"/>
          </w:rPr>
          <w:t>Embedded Peripherals</w:t>
        </w:r>
        <w:r w:rsidR="00FC3866">
          <w:rPr>
            <w:webHidden/>
          </w:rPr>
          <w:tab/>
        </w:r>
        <w:r w:rsidR="00FC3866">
          <w:rPr>
            <w:webHidden/>
          </w:rPr>
          <w:fldChar w:fldCharType="begin"/>
        </w:r>
        <w:r w:rsidR="00FC3866">
          <w:rPr>
            <w:webHidden/>
          </w:rPr>
          <w:instrText xml:space="preserve"> PAGEREF _Toc465820201 \h </w:instrText>
        </w:r>
        <w:r w:rsidR="00FC3866">
          <w:rPr>
            <w:webHidden/>
          </w:rPr>
        </w:r>
        <w:r w:rsidR="00FC3866">
          <w:rPr>
            <w:webHidden/>
          </w:rPr>
          <w:fldChar w:fldCharType="separate"/>
        </w:r>
        <w:r w:rsidR="00055297">
          <w:rPr>
            <w:webHidden/>
          </w:rPr>
          <w:t>15</w:t>
        </w:r>
        <w:r w:rsidR="00FC3866">
          <w:rPr>
            <w:webHidden/>
          </w:rPr>
          <w:fldChar w:fldCharType="end"/>
        </w:r>
      </w:hyperlink>
    </w:p>
    <w:p w:rsidR="00FC3866" w:rsidRDefault="0004287A">
      <w:pPr>
        <w:pStyle w:val="TOC1"/>
        <w:tabs>
          <w:tab w:val="right" w:leader="dot" w:pos="8990"/>
        </w:tabs>
        <w:rPr>
          <w:noProof/>
        </w:rPr>
      </w:pPr>
      <w:hyperlink w:anchor="_Toc465820202" w:history="1">
        <w:r w:rsidR="00FC3866" w:rsidRPr="00BB5F55">
          <w:rPr>
            <w:rStyle w:val="Hyperlink"/>
            <w:noProof/>
          </w:rPr>
          <w:t xml:space="preserve"> Chapter 3: IODVS</w:t>
        </w:r>
        <w:r w:rsidR="00FC3866">
          <w:rPr>
            <w:noProof/>
            <w:webHidden/>
          </w:rPr>
          <w:tab/>
        </w:r>
        <w:r w:rsidR="00FC3866">
          <w:rPr>
            <w:noProof/>
            <w:webHidden/>
          </w:rPr>
          <w:fldChar w:fldCharType="begin"/>
        </w:r>
        <w:r w:rsidR="00FC3866">
          <w:rPr>
            <w:noProof/>
            <w:webHidden/>
          </w:rPr>
          <w:instrText xml:space="preserve"> PAGEREF _Toc465820202 \h </w:instrText>
        </w:r>
        <w:r w:rsidR="00FC3866">
          <w:rPr>
            <w:noProof/>
            <w:webHidden/>
          </w:rPr>
        </w:r>
        <w:r w:rsidR="00FC3866">
          <w:rPr>
            <w:noProof/>
            <w:webHidden/>
          </w:rPr>
          <w:fldChar w:fldCharType="separate"/>
        </w:r>
        <w:r w:rsidR="00055297">
          <w:rPr>
            <w:noProof/>
            <w:webHidden/>
          </w:rPr>
          <w:t>16</w:t>
        </w:r>
        <w:r w:rsidR="00FC3866">
          <w:rPr>
            <w:noProof/>
            <w:webHidden/>
          </w:rPr>
          <w:fldChar w:fldCharType="end"/>
        </w:r>
      </w:hyperlink>
    </w:p>
    <w:p w:rsidR="00FC3866" w:rsidRDefault="0004287A">
      <w:pPr>
        <w:pStyle w:val="TOC2"/>
      </w:pPr>
      <w:hyperlink w:anchor="_Toc465820203" w:history="1">
        <w:r w:rsidR="00FC3866" w:rsidRPr="00BB5F55">
          <w:rPr>
            <w:rStyle w:val="Hyperlink"/>
          </w:rPr>
          <w:t>3.1</w:t>
        </w:r>
        <w:r w:rsidR="00FC3866">
          <w:tab/>
        </w:r>
        <w:r w:rsidR="00FC3866" w:rsidRPr="00BB5F55">
          <w:rPr>
            <w:rStyle w:val="Hyperlink"/>
          </w:rPr>
          <w:t>Introduction</w:t>
        </w:r>
        <w:r w:rsidR="00FC3866">
          <w:rPr>
            <w:webHidden/>
          </w:rPr>
          <w:tab/>
        </w:r>
        <w:r w:rsidR="00FC3866">
          <w:rPr>
            <w:webHidden/>
          </w:rPr>
          <w:fldChar w:fldCharType="begin"/>
        </w:r>
        <w:r w:rsidR="00FC3866">
          <w:rPr>
            <w:webHidden/>
          </w:rPr>
          <w:instrText xml:space="preserve"> PAGEREF _Toc465820203 \h </w:instrText>
        </w:r>
        <w:r w:rsidR="00FC3866">
          <w:rPr>
            <w:webHidden/>
          </w:rPr>
        </w:r>
        <w:r w:rsidR="00FC3866">
          <w:rPr>
            <w:webHidden/>
          </w:rPr>
          <w:fldChar w:fldCharType="separate"/>
        </w:r>
        <w:r w:rsidR="00055297">
          <w:rPr>
            <w:webHidden/>
          </w:rPr>
          <w:t>16</w:t>
        </w:r>
        <w:r w:rsidR="00FC3866">
          <w:rPr>
            <w:webHidden/>
          </w:rPr>
          <w:fldChar w:fldCharType="end"/>
        </w:r>
      </w:hyperlink>
    </w:p>
    <w:p w:rsidR="00FC3866" w:rsidRDefault="0004287A">
      <w:pPr>
        <w:pStyle w:val="TOC2"/>
      </w:pPr>
      <w:hyperlink w:anchor="_Toc465820204" w:history="1">
        <w:r w:rsidR="00FC3866" w:rsidRPr="00BB5F55">
          <w:rPr>
            <w:rStyle w:val="Hyperlink"/>
          </w:rPr>
          <w:t>3.2</w:t>
        </w:r>
        <w:r w:rsidR="00FC3866">
          <w:tab/>
        </w:r>
        <w:r w:rsidR="00FC3866" w:rsidRPr="00BB5F55">
          <w:rPr>
            <w:rStyle w:val="Hyperlink"/>
          </w:rPr>
          <w:t>Assumptions</w:t>
        </w:r>
        <w:r w:rsidR="00FC3866">
          <w:rPr>
            <w:webHidden/>
          </w:rPr>
          <w:tab/>
        </w:r>
        <w:r w:rsidR="00FC3866">
          <w:rPr>
            <w:webHidden/>
          </w:rPr>
          <w:fldChar w:fldCharType="begin"/>
        </w:r>
        <w:r w:rsidR="00FC3866">
          <w:rPr>
            <w:webHidden/>
          </w:rPr>
          <w:instrText xml:space="preserve"> PAGEREF _Toc465820204 \h </w:instrText>
        </w:r>
        <w:r w:rsidR="00FC3866">
          <w:rPr>
            <w:webHidden/>
          </w:rPr>
        </w:r>
        <w:r w:rsidR="00FC3866">
          <w:rPr>
            <w:webHidden/>
          </w:rPr>
          <w:fldChar w:fldCharType="separate"/>
        </w:r>
        <w:r w:rsidR="00055297">
          <w:rPr>
            <w:webHidden/>
          </w:rPr>
          <w:t>21</w:t>
        </w:r>
        <w:r w:rsidR="00FC3866">
          <w:rPr>
            <w:webHidden/>
          </w:rPr>
          <w:fldChar w:fldCharType="end"/>
        </w:r>
      </w:hyperlink>
    </w:p>
    <w:p w:rsidR="00FC3866" w:rsidRDefault="0004287A">
      <w:pPr>
        <w:pStyle w:val="TOC2"/>
      </w:pPr>
      <w:hyperlink w:anchor="_Toc465820205" w:history="1">
        <w:r w:rsidR="00FC3866" w:rsidRPr="00BB5F55">
          <w:rPr>
            <w:rStyle w:val="Hyperlink"/>
          </w:rPr>
          <w:t>3.3</w:t>
        </w:r>
        <w:r w:rsidR="00FC3866">
          <w:tab/>
        </w:r>
        <w:r w:rsidR="00FC3866" w:rsidRPr="00BB5F55">
          <w:rPr>
            <w:rStyle w:val="Hyperlink"/>
          </w:rPr>
          <w:t>Methods and Materials</w:t>
        </w:r>
        <w:r w:rsidR="00FC3866">
          <w:rPr>
            <w:webHidden/>
          </w:rPr>
          <w:tab/>
        </w:r>
        <w:r w:rsidR="00FC3866">
          <w:rPr>
            <w:webHidden/>
          </w:rPr>
          <w:fldChar w:fldCharType="begin"/>
        </w:r>
        <w:r w:rsidR="00FC3866">
          <w:rPr>
            <w:webHidden/>
          </w:rPr>
          <w:instrText xml:space="preserve"> PAGEREF _Toc465820205 \h </w:instrText>
        </w:r>
        <w:r w:rsidR="00FC3866">
          <w:rPr>
            <w:webHidden/>
          </w:rPr>
        </w:r>
        <w:r w:rsidR="00FC3866">
          <w:rPr>
            <w:webHidden/>
          </w:rPr>
          <w:fldChar w:fldCharType="separate"/>
        </w:r>
        <w:r w:rsidR="00055297">
          <w:rPr>
            <w:webHidden/>
          </w:rPr>
          <w:t>23</w:t>
        </w:r>
        <w:r w:rsidR="00FC3866">
          <w:rPr>
            <w:webHidden/>
          </w:rPr>
          <w:fldChar w:fldCharType="end"/>
        </w:r>
      </w:hyperlink>
    </w:p>
    <w:p w:rsidR="00FC3866" w:rsidRDefault="0004287A">
      <w:pPr>
        <w:pStyle w:val="TOC2"/>
      </w:pPr>
      <w:hyperlink w:anchor="_Toc465820206" w:history="1">
        <w:r w:rsidR="00FC3866" w:rsidRPr="00BB5F55">
          <w:rPr>
            <w:rStyle w:val="Hyperlink"/>
          </w:rPr>
          <w:t>3.4</w:t>
        </w:r>
        <w:r w:rsidR="00FC3866">
          <w:tab/>
        </w:r>
        <w:r w:rsidR="00FC3866" w:rsidRPr="00BB5F55">
          <w:rPr>
            <w:rStyle w:val="Hyperlink"/>
          </w:rPr>
          <w:t>Results</w:t>
        </w:r>
        <w:r w:rsidR="00FC3866">
          <w:rPr>
            <w:webHidden/>
          </w:rPr>
          <w:tab/>
        </w:r>
        <w:r w:rsidR="00FC3866">
          <w:rPr>
            <w:webHidden/>
          </w:rPr>
          <w:fldChar w:fldCharType="begin"/>
        </w:r>
        <w:r w:rsidR="00FC3866">
          <w:rPr>
            <w:webHidden/>
          </w:rPr>
          <w:instrText xml:space="preserve"> PAGEREF _Toc465820206 \h </w:instrText>
        </w:r>
        <w:r w:rsidR="00FC3866">
          <w:rPr>
            <w:webHidden/>
          </w:rPr>
        </w:r>
        <w:r w:rsidR="00FC3866">
          <w:rPr>
            <w:webHidden/>
          </w:rPr>
          <w:fldChar w:fldCharType="separate"/>
        </w:r>
        <w:r w:rsidR="00055297">
          <w:rPr>
            <w:webHidden/>
          </w:rPr>
          <w:t>25</w:t>
        </w:r>
        <w:r w:rsidR="00FC3866">
          <w:rPr>
            <w:webHidden/>
          </w:rPr>
          <w:fldChar w:fldCharType="end"/>
        </w:r>
      </w:hyperlink>
    </w:p>
    <w:p w:rsidR="00FC3866" w:rsidRDefault="0004287A">
      <w:pPr>
        <w:pStyle w:val="TOC3"/>
        <w:tabs>
          <w:tab w:val="left" w:pos="1320"/>
          <w:tab w:val="right" w:leader="dot" w:pos="8990"/>
        </w:tabs>
        <w:rPr>
          <w:rFonts w:cstheme="minorBidi"/>
          <w:noProof/>
        </w:rPr>
      </w:pPr>
      <w:hyperlink w:anchor="_Toc465820207" w:history="1">
        <w:r w:rsidR="00FC3866" w:rsidRPr="00BB5F55">
          <w:rPr>
            <w:rStyle w:val="Hyperlink"/>
            <w:noProof/>
          </w:rPr>
          <w:t>3.4.1</w:t>
        </w:r>
        <w:r w:rsidR="00FC3866">
          <w:rPr>
            <w:rFonts w:cstheme="minorBidi"/>
            <w:noProof/>
          </w:rPr>
          <w:tab/>
        </w:r>
        <w:r w:rsidR="00FC3866" w:rsidRPr="00BB5F55">
          <w:rPr>
            <w:rStyle w:val="Hyperlink"/>
            <w:noProof/>
          </w:rPr>
          <w:t>Microchip MCP25AA512 EEPROM</w:t>
        </w:r>
        <w:r w:rsidR="00FC3866">
          <w:rPr>
            <w:noProof/>
            <w:webHidden/>
          </w:rPr>
          <w:tab/>
        </w:r>
        <w:r w:rsidR="00FC3866">
          <w:rPr>
            <w:noProof/>
            <w:webHidden/>
          </w:rPr>
          <w:fldChar w:fldCharType="begin"/>
        </w:r>
        <w:r w:rsidR="00FC3866">
          <w:rPr>
            <w:noProof/>
            <w:webHidden/>
          </w:rPr>
          <w:instrText xml:space="preserve"> PAGEREF _Toc465820207 \h </w:instrText>
        </w:r>
        <w:r w:rsidR="00FC3866">
          <w:rPr>
            <w:noProof/>
            <w:webHidden/>
          </w:rPr>
        </w:r>
        <w:r w:rsidR="00FC3866">
          <w:rPr>
            <w:noProof/>
            <w:webHidden/>
          </w:rPr>
          <w:fldChar w:fldCharType="separate"/>
        </w:r>
        <w:r w:rsidR="00055297">
          <w:rPr>
            <w:noProof/>
            <w:webHidden/>
          </w:rPr>
          <w:t>25</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08" w:history="1">
        <w:r w:rsidR="00FC3866" w:rsidRPr="00BB5F55">
          <w:rPr>
            <w:rStyle w:val="Hyperlink"/>
            <w:noProof/>
          </w:rPr>
          <w:t>3.4.2</w:t>
        </w:r>
        <w:r w:rsidR="00FC3866">
          <w:rPr>
            <w:rFonts w:cstheme="minorBidi"/>
            <w:noProof/>
          </w:rPr>
          <w:tab/>
        </w:r>
        <w:r w:rsidR="00FC3866" w:rsidRPr="00BB5F55">
          <w:rPr>
            <w:rStyle w:val="Hyperlink"/>
            <w:noProof/>
          </w:rPr>
          <w:t>Numonyx M25PX16 Serial Flash</w:t>
        </w:r>
        <w:r w:rsidR="00FC3866">
          <w:rPr>
            <w:noProof/>
            <w:webHidden/>
          </w:rPr>
          <w:tab/>
        </w:r>
        <w:r w:rsidR="00FC3866">
          <w:rPr>
            <w:noProof/>
            <w:webHidden/>
          </w:rPr>
          <w:fldChar w:fldCharType="begin"/>
        </w:r>
        <w:r w:rsidR="00FC3866">
          <w:rPr>
            <w:noProof/>
            <w:webHidden/>
          </w:rPr>
          <w:instrText xml:space="preserve"> PAGEREF _Toc465820208 \h </w:instrText>
        </w:r>
        <w:r w:rsidR="00FC3866">
          <w:rPr>
            <w:noProof/>
            <w:webHidden/>
          </w:rPr>
        </w:r>
        <w:r w:rsidR="00FC3866">
          <w:rPr>
            <w:noProof/>
            <w:webHidden/>
          </w:rPr>
          <w:fldChar w:fldCharType="separate"/>
        </w:r>
        <w:r w:rsidR="00055297">
          <w:rPr>
            <w:noProof/>
            <w:webHidden/>
          </w:rPr>
          <w:t>30</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09" w:history="1">
        <w:r w:rsidR="00FC3866" w:rsidRPr="00BB5F55">
          <w:rPr>
            <w:rStyle w:val="Hyperlink"/>
            <w:noProof/>
          </w:rPr>
          <w:t>3.4.3</w:t>
        </w:r>
        <w:r w:rsidR="00FC3866">
          <w:rPr>
            <w:rFonts w:cstheme="minorBidi"/>
            <w:noProof/>
          </w:rPr>
          <w:tab/>
        </w:r>
        <w:r w:rsidR="00FC3866" w:rsidRPr="00BB5F55">
          <w:rPr>
            <w:rStyle w:val="Hyperlink"/>
            <w:noProof/>
          </w:rPr>
          <w:t>Micro-SD Memory Card</w:t>
        </w:r>
        <w:r w:rsidR="00FC3866">
          <w:rPr>
            <w:noProof/>
            <w:webHidden/>
          </w:rPr>
          <w:tab/>
        </w:r>
        <w:r w:rsidR="00FC3866">
          <w:rPr>
            <w:noProof/>
            <w:webHidden/>
          </w:rPr>
          <w:fldChar w:fldCharType="begin"/>
        </w:r>
        <w:r w:rsidR="00FC3866">
          <w:rPr>
            <w:noProof/>
            <w:webHidden/>
          </w:rPr>
          <w:instrText xml:space="preserve"> PAGEREF _Toc465820209 \h </w:instrText>
        </w:r>
        <w:r w:rsidR="00FC3866">
          <w:rPr>
            <w:noProof/>
            <w:webHidden/>
          </w:rPr>
        </w:r>
        <w:r w:rsidR="00FC3866">
          <w:rPr>
            <w:noProof/>
            <w:webHidden/>
          </w:rPr>
          <w:fldChar w:fldCharType="separate"/>
        </w:r>
        <w:r w:rsidR="00055297">
          <w:rPr>
            <w:noProof/>
            <w:webHidden/>
          </w:rPr>
          <w:t>34</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10" w:history="1">
        <w:r w:rsidR="00FC3866" w:rsidRPr="00BB5F55">
          <w:rPr>
            <w:rStyle w:val="Hyperlink"/>
            <w:noProof/>
          </w:rPr>
          <w:t>3.4.4</w:t>
        </w:r>
        <w:r w:rsidR="00FC3866">
          <w:rPr>
            <w:rFonts w:cstheme="minorBidi"/>
            <w:noProof/>
          </w:rPr>
          <w:tab/>
        </w:r>
        <w:r w:rsidR="00FC3866" w:rsidRPr="00BB5F55">
          <w:rPr>
            <w:rStyle w:val="Hyperlink"/>
            <w:noProof/>
          </w:rPr>
          <w:t>Honeywell HIH6130 Temperature / Humidity Sensor</w:t>
        </w:r>
        <w:r w:rsidR="00FC3866">
          <w:rPr>
            <w:noProof/>
            <w:webHidden/>
          </w:rPr>
          <w:tab/>
        </w:r>
        <w:r w:rsidR="00FC3866">
          <w:rPr>
            <w:noProof/>
            <w:webHidden/>
          </w:rPr>
          <w:fldChar w:fldCharType="begin"/>
        </w:r>
        <w:r w:rsidR="00FC3866">
          <w:rPr>
            <w:noProof/>
            <w:webHidden/>
          </w:rPr>
          <w:instrText xml:space="preserve"> PAGEREF _Toc465820210 \h </w:instrText>
        </w:r>
        <w:r w:rsidR="00FC3866">
          <w:rPr>
            <w:noProof/>
            <w:webHidden/>
          </w:rPr>
        </w:r>
        <w:r w:rsidR="00FC3866">
          <w:rPr>
            <w:noProof/>
            <w:webHidden/>
          </w:rPr>
          <w:fldChar w:fldCharType="separate"/>
        </w:r>
        <w:r w:rsidR="00055297">
          <w:rPr>
            <w:noProof/>
            <w:webHidden/>
          </w:rPr>
          <w:t>44</w:t>
        </w:r>
        <w:r w:rsidR="00FC3866">
          <w:rPr>
            <w:noProof/>
            <w:webHidden/>
          </w:rPr>
          <w:fldChar w:fldCharType="end"/>
        </w:r>
      </w:hyperlink>
    </w:p>
    <w:p w:rsidR="00FC3866" w:rsidRDefault="0004287A">
      <w:pPr>
        <w:pStyle w:val="TOC2"/>
      </w:pPr>
      <w:hyperlink w:anchor="_Toc465820211" w:history="1">
        <w:r w:rsidR="00FC3866" w:rsidRPr="00BB5F55">
          <w:rPr>
            <w:rStyle w:val="Hyperlink"/>
          </w:rPr>
          <w:t>3.5</w:t>
        </w:r>
        <w:r w:rsidR="00FC3866">
          <w:tab/>
        </w:r>
        <w:r w:rsidR="00FC3866" w:rsidRPr="00BB5F55">
          <w:rPr>
            <w:rStyle w:val="Hyperlink"/>
          </w:rPr>
          <w:t>Conclusion</w:t>
        </w:r>
        <w:r w:rsidR="00FC3866">
          <w:rPr>
            <w:webHidden/>
          </w:rPr>
          <w:tab/>
        </w:r>
        <w:r w:rsidR="00FC3866">
          <w:rPr>
            <w:webHidden/>
          </w:rPr>
          <w:fldChar w:fldCharType="begin"/>
        </w:r>
        <w:r w:rsidR="00FC3866">
          <w:rPr>
            <w:webHidden/>
          </w:rPr>
          <w:instrText xml:space="preserve"> PAGEREF _Toc465820211 \h </w:instrText>
        </w:r>
        <w:r w:rsidR="00FC3866">
          <w:rPr>
            <w:webHidden/>
          </w:rPr>
        </w:r>
        <w:r w:rsidR="00FC3866">
          <w:rPr>
            <w:webHidden/>
          </w:rPr>
          <w:fldChar w:fldCharType="separate"/>
        </w:r>
        <w:r w:rsidR="00055297">
          <w:rPr>
            <w:webHidden/>
          </w:rPr>
          <w:t>47</w:t>
        </w:r>
        <w:r w:rsidR="00FC3866">
          <w:rPr>
            <w:webHidden/>
          </w:rPr>
          <w:fldChar w:fldCharType="end"/>
        </w:r>
      </w:hyperlink>
    </w:p>
    <w:p w:rsidR="00FC3866" w:rsidRDefault="0004287A">
      <w:pPr>
        <w:pStyle w:val="TOC1"/>
        <w:tabs>
          <w:tab w:val="right" w:leader="dot" w:pos="8990"/>
        </w:tabs>
        <w:rPr>
          <w:noProof/>
        </w:rPr>
      </w:pPr>
      <w:hyperlink w:anchor="_Toc465820212" w:history="1">
        <w:r w:rsidR="00FC3866" w:rsidRPr="00BB5F55">
          <w:rPr>
            <w:rStyle w:val="Hyperlink"/>
            <w:noProof/>
          </w:rPr>
          <w:t xml:space="preserve"> Chapter 4: PRIME</w:t>
        </w:r>
        <w:r w:rsidR="00FC3866">
          <w:rPr>
            <w:noProof/>
            <w:webHidden/>
          </w:rPr>
          <w:tab/>
        </w:r>
        <w:r w:rsidR="00FC3866">
          <w:rPr>
            <w:noProof/>
            <w:webHidden/>
          </w:rPr>
          <w:fldChar w:fldCharType="begin"/>
        </w:r>
        <w:r w:rsidR="00FC3866">
          <w:rPr>
            <w:noProof/>
            <w:webHidden/>
          </w:rPr>
          <w:instrText xml:space="preserve"> PAGEREF _Toc465820212 \h </w:instrText>
        </w:r>
        <w:r w:rsidR="00FC3866">
          <w:rPr>
            <w:noProof/>
            <w:webHidden/>
          </w:rPr>
        </w:r>
        <w:r w:rsidR="00FC3866">
          <w:rPr>
            <w:noProof/>
            <w:webHidden/>
          </w:rPr>
          <w:fldChar w:fldCharType="separate"/>
        </w:r>
        <w:r w:rsidR="00055297">
          <w:rPr>
            <w:noProof/>
            <w:webHidden/>
          </w:rPr>
          <w:t>49</w:t>
        </w:r>
        <w:r w:rsidR="00FC3866">
          <w:rPr>
            <w:noProof/>
            <w:webHidden/>
          </w:rPr>
          <w:fldChar w:fldCharType="end"/>
        </w:r>
      </w:hyperlink>
    </w:p>
    <w:p w:rsidR="00FC3866" w:rsidRDefault="0004287A">
      <w:pPr>
        <w:pStyle w:val="TOC2"/>
      </w:pPr>
      <w:hyperlink w:anchor="_Toc465820213" w:history="1">
        <w:r w:rsidR="00FC3866" w:rsidRPr="00BB5F55">
          <w:rPr>
            <w:rStyle w:val="Hyperlink"/>
          </w:rPr>
          <w:t>4.1</w:t>
        </w:r>
        <w:r w:rsidR="00FC3866">
          <w:tab/>
        </w:r>
        <w:r w:rsidR="00FC3866" w:rsidRPr="00BB5F55">
          <w:rPr>
            <w:rStyle w:val="Hyperlink"/>
          </w:rPr>
          <w:t>Introduction</w:t>
        </w:r>
        <w:r w:rsidR="00FC3866">
          <w:rPr>
            <w:webHidden/>
          </w:rPr>
          <w:tab/>
        </w:r>
        <w:r w:rsidR="00FC3866">
          <w:rPr>
            <w:webHidden/>
          </w:rPr>
          <w:fldChar w:fldCharType="begin"/>
        </w:r>
        <w:r w:rsidR="00FC3866">
          <w:rPr>
            <w:webHidden/>
          </w:rPr>
          <w:instrText xml:space="preserve"> PAGEREF _Toc465820213 \h </w:instrText>
        </w:r>
        <w:r w:rsidR="00FC3866">
          <w:rPr>
            <w:webHidden/>
          </w:rPr>
        </w:r>
        <w:r w:rsidR="00FC3866">
          <w:rPr>
            <w:webHidden/>
          </w:rPr>
          <w:fldChar w:fldCharType="separate"/>
        </w:r>
        <w:r w:rsidR="00055297">
          <w:rPr>
            <w:webHidden/>
          </w:rPr>
          <w:t>49</w:t>
        </w:r>
        <w:r w:rsidR="00FC3866">
          <w:rPr>
            <w:webHidden/>
          </w:rPr>
          <w:fldChar w:fldCharType="end"/>
        </w:r>
      </w:hyperlink>
    </w:p>
    <w:p w:rsidR="00FC3866" w:rsidRDefault="0004287A">
      <w:pPr>
        <w:pStyle w:val="TOC2"/>
      </w:pPr>
      <w:hyperlink w:anchor="_Toc465820214" w:history="1">
        <w:r w:rsidR="00FC3866" w:rsidRPr="00BB5F55">
          <w:rPr>
            <w:rStyle w:val="Hyperlink"/>
          </w:rPr>
          <w:t>4.2</w:t>
        </w:r>
        <w:r w:rsidR="00FC3866">
          <w:tab/>
        </w:r>
        <w:r w:rsidR="00FC3866" w:rsidRPr="00BB5F55">
          <w:rPr>
            <w:rStyle w:val="Hyperlink"/>
          </w:rPr>
          <w:t>Adjustable Step-Down Module (ASDM-300F)</w:t>
        </w:r>
        <w:r w:rsidR="00FC3866">
          <w:rPr>
            <w:webHidden/>
          </w:rPr>
          <w:tab/>
        </w:r>
        <w:r w:rsidR="00FC3866">
          <w:rPr>
            <w:webHidden/>
          </w:rPr>
          <w:fldChar w:fldCharType="begin"/>
        </w:r>
        <w:r w:rsidR="00FC3866">
          <w:rPr>
            <w:webHidden/>
          </w:rPr>
          <w:instrText xml:space="preserve"> PAGEREF _Toc465820214 \h </w:instrText>
        </w:r>
        <w:r w:rsidR="00FC3866">
          <w:rPr>
            <w:webHidden/>
          </w:rPr>
        </w:r>
        <w:r w:rsidR="00FC3866">
          <w:rPr>
            <w:webHidden/>
          </w:rPr>
          <w:fldChar w:fldCharType="separate"/>
        </w:r>
        <w:r w:rsidR="00055297">
          <w:rPr>
            <w:webHidden/>
          </w:rPr>
          <w:t>50</w:t>
        </w:r>
        <w:r w:rsidR="00FC3866">
          <w:rPr>
            <w:webHidden/>
          </w:rPr>
          <w:fldChar w:fldCharType="end"/>
        </w:r>
      </w:hyperlink>
    </w:p>
    <w:p w:rsidR="00FC3866" w:rsidRDefault="0004287A">
      <w:pPr>
        <w:pStyle w:val="TOC2"/>
      </w:pPr>
      <w:hyperlink w:anchor="_Toc465820215" w:history="1">
        <w:r w:rsidR="00FC3866" w:rsidRPr="00BB5F55">
          <w:rPr>
            <w:rStyle w:val="Hyperlink"/>
          </w:rPr>
          <w:t>4.3</w:t>
        </w:r>
        <w:r w:rsidR="00FC3866">
          <w:tab/>
        </w:r>
        <w:r w:rsidR="00FC3866" w:rsidRPr="00BB5F55">
          <w:rPr>
            <w:rStyle w:val="Hyperlink"/>
          </w:rPr>
          <w:t>Peripheral Power Switch (PPS-330D)</w:t>
        </w:r>
        <w:r w:rsidR="00FC3866">
          <w:rPr>
            <w:webHidden/>
          </w:rPr>
          <w:tab/>
        </w:r>
        <w:r w:rsidR="00FC3866">
          <w:rPr>
            <w:webHidden/>
          </w:rPr>
          <w:fldChar w:fldCharType="begin"/>
        </w:r>
        <w:r w:rsidR="00FC3866">
          <w:rPr>
            <w:webHidden/>
          </w:rPr>
          <w:instrText xml:space="preserve"> PAGEREF _Toc465820215 \h </w:instrText>
        </w:r>
        <w:r w:rsidR="00FC3866">
          <w:rPr>
            <w:webHidden/>
          </w:rPr>
        </w:r>
        <w:r w:rsidR="00FC3866">
          <w:rPr>
            <w:webHidden/>
          </w:rPr>
          <w:fldChar w:fldCharType="separate"/>
        </w:r>
        <w:r w:rsidR="00055297">
          <w:rPr>
            <w:webHidden/>
          </w:rPr>
          <w:t>56</w:t>
        </w:r>
        <w:r w:rsidR="00FC3866">
          <w:rPr>
            <w:webHidden/>
          </w:rPr>
          <w:fldChar w:fldCharType="end"/>
        </w:r>
      </w:hyperlink>
    </w:p>
    <w:p w:rsidR="00FC3866" w:rsidRDefault="0004287A">
      <w:pPr>
        <w:pStyle w:val="TOC2"/>
      </w:pPr>
      <w:hyperlink w:anchor="_Toc465820216" w:history="1">
        <w:r w:rsidR="00FC3866" w:rsidRPr="00BB5F55">
          <w:rPr>
            <w:rStyle w:val="Hyperlink"/>
          </w:rPr>
          <w:t>4.4</w:t>
        </w:r>
        <w:r w:rsidR="00FC3866">
          <w:tab/>
        </w:r>
        <w:r w:rsidR="00FC3866" w:rsidRPr="00BB5F55">
          <w:rPr>
            <w:rStyle w:val="Hyperlink"/>
          </w:rPr>
          <w:t>Programmable Load Regulator (PLR-5010D)</w:t>
        </w:r>
        <w:r w:rsidR="00FC3866">
          <w:rPr>
            <w:webHidden/>
          </w:rPr>
          <w:tab/>
        </w:r>
        <w:r w:rsidR="00FC3866">
          <w:rPr>
            <w:webHidden/>
          </w:rPr>
          <w:fldChar w:fldCharType="begin"/>
        </w:r>
        <w:r w:rsidR="00FC3866">
          <w:rPr>
            <w:webHidden/>
          </w:rPr>
          <w:instrText xml:space="preserve"> PAGEREF _Toc465820216 \h </w:instrText>
        </w:r>
        <w:r w:rsidR="00FC3866">
          <w:rPr>
            <w:webHidden/>
          </w:rPr>
        </w:r>
        <w:r w:rsidR="00FC3866">
          <w:rPr>
            <w:webHidden/>
          </w:rPr>
          <w:fldChar w:fldCharType="separate"/>
        </w:r>
        <w:r w:rsidR="00055297">
          <w:rPr>
            <w:webHidden/>
          </w:rPr>
          <w:t>58</w:t>
        </w:r>
        <w:r w:rsidR="00FC3866">
          <w:rPr>
            <w:webHidden/>
          </w:rPr>
          <w:fldChar w:fldCharType="end"/>
        </w:r>
      </w:hyperlink>
    </w:p>
    <w:p w:rsidR="00FC3866" w:rsidRDefault="0004287A">
      <w:pPr>
        <w:pStyle w:val="TOC2"/>
      </w:pPr>
      <w:hyperlink w:anchor="_Toc465820217" w:history="1">
        <w:r w:rsidR="00FC3866" w:rsidRPr="00BB5F55">
          <w:rPr>
            <w:rStyle w:val="Hyperlink"/>
          </w:rPr>
          <w:t>4.5</w:t>
        </w:r>
        <w:r w:rsidR="00FC3866">
          <w:tab/>
        </w:r>
        <w:r w:rsidR="00FC3866" w:rsidRPr="00BB5F55">
          <w:rPr>
            <w:rStyle w:val="Hyperlink"/>
          </w:rPr>
          <w:t>Discovery Expansion Board (DEB429A)</w:t>
        </w:r>
        <w:r w:rsidR="00FC3866">
          <w:rPr>
            <w:webHidden/>
          </w:rPr>
          <w:tab/>
        </w:r>
        <w:r w:rsidR="00FC3866">
          <w:rPr>
            <w:webHidden/>
          </w:rPr>
          <w:fldChar w:fldCharType="begin"/>
        </w:r>
        <w:r w:rsidR="00FC3866">
          <w:rPr>
            <w:webHidden/>
          </w:rPr>
          <w:instrText xml:space="preserve"> PAGEREF _Toc465820217 \h </w:instrText>
        </w:r>
        <w:r w:rsidR="00FC3866">
          <w:rPr>
            <w:webHidden/>
          </w:rPr>
        </w:r>
        <w:r w:rsidR="00FC3866">
          <w:rPr>
            <w:webHidden/>
          </w:rPr>
          <w:fldChar w:fldCharType="separate"/>
        </w:r>
        <w:r w:rsidR="00055297">
          <w:rPr>
            <w:webHidden/>
          </w:rPr>
          <w:t>62</w:t>
        </w:r>
        <w:r w:rsidR="00FC3866">
          <w:rPr>
            <w:webHidden/>
          </w:rPr>
          <w:fldChar w:fldCharType="end"/>
        </w:r>
      </w:hyperlink>
    </w:p>
    <w:p w:rsidR="00FC3866" w:rsidRDefault="0004287A">
      <w:pPr>
        <w:pStyle w:val="TOC3"/>
        <w:tabs>
          <w:tab w:val="left" w:pos="1320"/>
          <w:tab w:val="right" w:leader="dot" w:pos="8990"/>
        </w:tabs>
        <w:rPr>
          <w:rFonts w:cstheme="minorBidi"/>
          <w:noProof/>
        </w:rPr>
      </w:pPr>
      <w:hyperlink w:anchor="_Toc465820218" w:history="1">
        <w:r w:rsidR="00FC3866" w:rsidRPr="00BB5F55">
          <w:rPr>
            <w:rStyle w:val="Hyperlink"/>
            <w:noProof/>
          </w:rPr>
          <w:t>4.5.1</w:t>
        </w:r>
        <w:r w:rsidR="00FC3866">
          <w:rPr>
            <w:rFonts w:cstheme="minorBidi"/>
            <w:noProof/>
          </w:rPr>
          <w:tab/>
        </w:r>
        <w:r w:rsidR="00FC3866" w:rsidRPr="00BB5F55">
          <w:rPr>
            <w:rStyle w:val="Hyperlink"/>
            <w:noProof/>
          </w:rPr>
          <w:t>System Architecture</w:t>
        </w:r>
        <w:r w:rsidR="00FC3866">
          <w:rPr>
            <w:noProof/>
            <w:webHidden/>
          </w:rPr>
          <w:tab/>
        </w:r>
        <w:r w:rsidR="00FC3866">
          <w:rPr>
            <w:noProof/>
            <w:webHidden/>
          </w:rPr>
          <w:fldChar w:fldCharType="begin"/>
        </w:r>
        <w:r w:rsidR="00FC3866">
          <w:rPr>
            <w:noProof/>
            <w:webHidden/>
          </w:rPr>
          <w:instrText xml:space="preserve"> PAGEREF _Toc465820218 \h </w:instrText>
        </w:r>
        <w:r w:rsidR="00FC3866">
          <w:rPr>
            <w:noProof/>
            <w:webHidden/>
          </w:rPr>
        </w:r>
        <w:r w:rsidR="00FC3866">
          <w:rPr>
            <w:noProof/>
            <w:webHidden/>
          </w:rPr>
          <w:fldChar w:fldCharType="separate"/>
        </w:r>
        <w:r w:rsidR="00055297">
          <w:rPr>
            <w:noProof/>
            <w:webHidden/>
          </w:rPr>
          <w:t>64</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19" w:history="1">
        <w:r w:rsidR="00FC3866" w:rsidRPr="00BB5F55">
          <w:rPr>
            <w:rStyle w:val="Hyperlink"/>
            <w:noProof/>
          </w:rPr>
          <w:t>4.5.2</w:t>
        </w:r>
        <w:r w:rsidR="00FC3866">
          <w:rPr>
            <w:rFonts w:cstheme="minorBidi"/>
            <w:noProof/>
          </w:rPr>
          <w:tab/>
        </w:r>
        <w:r w:rsidR="00FC3866" w:rsidRPr="00BB5F55">
          <w:rPr>
            <w:rStyle w:val="Hyperlink"/>
            <w:noProof/>
          </w:rPr>
          <w:t>Analog Design</w:t>
        </w:r>
        <w:r w:rsidR="00FC3866">
          <w:rPr>
            <w:noProof/>
            <w:webHidden/>
          </w:rPr>
          <w:tab/>
        </w:r>
        <w:r w:rsidR="00FC3866">
          <w:rPr>
            <w:noProof/>
            <w:webHidden/>
          </w:rPr>
          <w:fldChar w:fldCharType="begin"/>
        </w:r>
        <w:r w:rsidR="00FC3866">
          <w:rPr>
            <w:noProof/>
            <w:webHidden/>
          </w:rPr>
          <w:instrText xml:space="preserve"> PAGEREF _Toc465820219 \h </w:instrText>
        </w:r>
        <w:r w:rsidR="00FC3866">
          <w:rPr>
            <w:noProof/>
            <w:webHidden/>
          </w:rPr>
        </w:r>
        <w:r w:rsidR="00FC3866">
          <w:rPr>
            <w:noProof/>
            <w:webHidden/>
          </w:rPr>
          <w:fldChar w:fldCharType="separate"/>
        </w:r>
        <w:r w:rsidR="00055297">
          <w:rPr>
            <w:noProof/>
            <w:webHidden/>
          </w:rPr>
          <w:t>65</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20" w:history="1">
        <w:r w:rsidR="00FC3866" w:rsidRPr="00BB5F55">
          <w:rPr>
            <w:rStyle w:val="Hyperlink"/>
            <w:noProof/>
          </w:rPr>
          <w:t>4.5.3</w:t>
        </w:r>
        <w:r w:rsidR="00FC3866">
          <w:rPr>
            <w:rFonts w:cstheme="minorBidi"/>
            <w:noProof/>
          </w:rPr>
          <w:tab/>
        </w:r>
        <w:r w:rsidR="00FC3866" w:rsidRPr="00BB5F55">
          <w:rPr>
            <w:rStyle w:val="Hyperlink"/>
            <w:noProof/>
          </w:rPr>
          <w:t>Digital Design</w:t>
        </w:r>
        <w:r w:rsidR="00FC3866">
          <w:rPr>
            <w:noProof/>
            <w:webHidden/>
          </w:rPr>
          <w:tab/>
        </w:r>
        <w:r w:rsidR="00FC3866">
          <w:rPr>
            <w:noProof/>
            <w:webHidden/>
          </w:rPr>
          <w:fldChar w:fldCharType="begin"/>
        </w:r>
        <w:r w:rsidR="00FC3866">
          <w:rPr>
            <w:noProof/>
            <w:webHidden/>
          </w:rPr>
          <w:instrText xml:space="preserve"> PAGEREF _Toc465820220 \h </w:instrText>
        </w:r>
        <w:r w:rsidR="00FC3866">
          <w:rPr>
            <w:noProof/>
            <w:webHidden/>
          </w:rPr>
        </w:r>
        <w:r w:rsidR="00FC3866">
          <w:rPr>
            <w:noProof/>
            <w:webHidden/>
          </w:rPr>
          <w:fldChar w:fldCharType="separate"/>
        </w:r>
        <w:r w:rsidR="00055297">
          <w:rPr>
            <w:noProof/>
            <w:webHidden/>
          </w:rPr>
          <w:t>70</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21" w:history="1">
        <w:r w:rsidR="00FC3866" w:rsidRPr="00BB5F55">
          <w:rPr>
            <w:rStyle w:val="Hyperlink"/>
            <w:noProof/>
          </w:rPr>
          <w:t>4.5.4</w:t>
        </w:r>
        <w:r w:rsidR="00FC3866">
          <w:rPr>
            <w:rFonts w:cstheme="minorBidi"/>
            <w:noProof/>
          </w:rPr>
          <w:tab/>
        </w:r>
        <w:r w:rsidR="00FC3866" w:rsidRPr="00BB5F55">
          <w:rPr>
            <w:rStyle w:val="Hyperlink"/>
            <w:noProof/>
          </w:rPr>
          <w:t>Results</w:t>
        </w:r>
        <w:r w:rsidR="00FC3866">
          <w:rPr>
            <w:noProof/>
            <w:webHidden/>
          </w:rPr>
          <w:tab/>
        </w:r>
        <w:r w:rsidR="00FC3866">
          <w:rPr>
            <w:noProof/>
            <w:webHidden/>
          </w:rPr>
          <w:fldChar w:fldCharType="begin"/>
        </w:r>
        <w:r w:rsidR="00FC3866">
          <w:rPr>
            <w:noProof/>
            <w:webHidden/>
          </w:rPr>
          <w:instrText xml:space="preserve"> PAGEREF _Toc465820221 \h </w:instrText>
        </w:r>
        <w:r w:rsidR="00FC3866">
          <w:rPr>
            <w:noProof/>
            <w:webHidden/>
          </w:rPr>
        </w:r>
        <w:r w:rsidR="00FC3866">
          <w:rPr>
            <w:noProof/>
            <w:webHidden/>
          </w:rPr>
          <w:fldChar w:fldCharType="separate"/>
        </w:r>
        <w:r w:rsidR="00055297">
          <w:rPr>
            <w:noProof/>
            <w:webHidden/>
          </w:rPr>
          <w:t>76</w:t>
        </w:r>
        <w:r w:rsidR="00FC3866">
          <w:rPr>
            <w:noProof/>
            <w:webHidden/>
          </w:rPr>
          <w:fldChar w:fldCharType="end"/>
        </w:r>
      </w:hyperlink>
    </w:p>
    <w:p w:rsidR="00FC3866" w:rsidRDefault="0004287A">
      <w:pPr>
        <w:pStyle w:val="TOC1"/>
        <w:tabs>
          <w:tab w:val="right" w:leader="dot" w:pos="8990"/>
        </w:tabs>
        <w:rPr>
          <w:noProof/>
        </w:rPr>
      </w:pPr>
      <w:hyperlink w:anchor="_Toc465820222" w:history="1">
        <w:r w:rsidR="00FC3866" w:rsidRPr="00BB5F55">
          <w:rPr>
            <w:rStyle w:val="Hyperlink"/>
            <w:noProof/>
          </w:rPr>
          <w:t xml:space="preserve"> Chapter 5: PACER</w:t>
        </w:r>
        <w:r w:rsidR="00FC3866">
          <w:rPr>
            <w:noProof/>
            <w:webHidden/>
          </w:rPr>
          <w:tab/>
        </w:r>
        <w:r w:rsidR="00FC3866">
          <w:rPr>
            <w:noProof/>
            <w:webHidden/>
          </w:rPr>
          <w:fldChar w:fldCharType="begin"/>
        </w:r>
        <w:r w:rsidR="00FC3866">
          <w:rPr>
            <w:noProof/>
            <w:webHidden/>
          </w:rPr>
          <w:instrText xml:space="preserve"> PAGEREF _Toc465820222 \h </w:instrText>
        </w:r>
        <w:r w:rsidR="00FC3866">
          <w:rPr>
            <w:noProof/>
            <w:webHidden/>
          </w:rPr>
        </w:r>
        <w:r w:rsidR="00FC3866">
          <w:rPr>
            <w:noProof/>
            <w:webHidden/>
          </w:rPr>
          <w:fldChar w:fldCharType="separate"/>
        </w:r>
        <w:r w:rsidR="00055297">
          <w:rPr>
            <w:noProof/>
            <w:webHidden/>
          </w:rPr>
          <w:t>77</w:t>
        </w:r>
        <w:r w:rsidR="00FC3866">
          <w:rPr>
            <w:noProof/>
            <w:webHidden/>
          </w:rPr>
          <w:fldChar w:fldCharType="end"/>
        </w:r>
      </w:hyperlink>
    </w:p>
    <w:p w:rsidR="00FC3866" w:rsidRDefault="0004287A">
      <w:pPr>
        <w:pStyle w:val="TOC2"/>
      </w:pPr>
      <w:hyperlink w:anchor="_Toc465820223" w:history="1">
        <w:r w:rsidR="00FC3866" w:rsidRPr="00BB5F55">
          <w:rPr>
            <w:rStyle w:val="Hyperlink"/>
          </w:rPr>
          <w:t>5.1</w:t>
        </w:r>
        <w:r w:rsidR="00FC3866">
          <w:tab/>
        </w:r>
        <w:r w:rsidR="00FC3866" w:rsidRPr="00BB5F55">
          <w:rPr>
            <w:rStyle w:val="Hyperlink"/>
          </w:rPr>
          <w:t>Introduction</w:t>
        </w:r>
        <w:r w:rsidR="00FC3866">
          <w:rPr>
            <w:webHidden/>
          </w:rPr>
          <w:tab/>
        </w:r>
        <w:r w:rsidR="00FC3866">
          <w:rPr>
            <w:webHidden/>
          </w:rPr>
          <w:fldChar w:fldCharType="begin"/>
        </w:r>
        <w:r w:rsidR="00FC3866">
          <w:rPr>
            <w:webHidden/>
          </w:rPr>
          <w:instrText xml:space="preserve"> PAGEREF _Toc465820223 \h </w:instrText>
        </w:r>
        <w:r w:rsidR="00FC3866">
          <w:rPr>
            <w:webHidden/>
          </w:rPr>
        </w:r>
        <w:r w:rsidR="00FC3866">
          <w:rPr>
            <w:webHidden/>
          </w:rPr>
          <w:fldChar w:fldCharType="separate"/>
        </w:r>
        <w:r w:rsidR="00055297">
          <w:rPr>
            <w:webHidden/>
          </w:rPr>
          <w:t>77</w:t>
        </w:r>
        <w:r w:rsidR="00FC3866">
          <w:rPr>
            <w:webHidden/>
          </w:rPr>
          <w:fldChar w:fldCharType="end"/>
        </w:r>
      </w:hyperlink>
    </w:p>
    <w:p w:rsidR="00FC3866" w:rsidRDefault="0004287A">
      <w:pPr>
        <w:pStyle w:val="TOC2"/>
      </w:pPr>
      <w:hyperlink w:anchor="_Toc465820224" w:history="1">
        <w:r w:rsidR="00FC3866" w:rsidRPr="00BB5F55">
          <w:rPr>
            <w:rStyle w:val="Hyperlink"/>
          </w:rPr>
          <w:t>5.2</w:t>
        </w:r>
        <w:r w:rsidR="00FC3866">
          <w:tab/>
        </w:r>
        <w:r w:rsidR="00FC3866" w:rsidRPr="00BB5F55">
          <w:rPr>
            <w:rStyle w:val="Hyperlink"/>
          </w:rPr>
          <w:t>Related Work</w:t>
        </w:r>
        <w:r w:rsidR="00FC3866">
          <w:rPr>
            <w:webHidden/>
          </w:rPr>
          <w:tab/>
        </w:r>
        <w:r w:rsidR="00FC3866">
          <w:rPr>
            <w:webHidden/>
          </w:rPr>
          <w:fldChar w:fldCharType="begin"/>
        </w:r>
        <w:r w:rsidR="00FC3866">
          <w:rPr>
            <w:webHidden/>
          </w:rPr>
          <w:instrText xml:space="preserve"> PAGEREF _Toc465820224 \h </w:instrText>
        </w:r>
        <w:r w:rsidR="00FC3866">
          <w:rPr>
            <w:webHidden/>
          </w:rPr>
        </w:r>
        <w:r w:rsidR="00FC3866">
          <w:rPr>
            <w:webHidden/>
          </w:rPr>
          <w:fldChar w:fldCharType="separate"/>
        </w:r>
        <w:r w:rsidR="00055297">
          <w:rPr>
            <w:webHidden/>
          </w:rPr>
          <w:t>79</w:t>
        </w:r>
        <w:r w:rsidR="00FC3866">
          <w:rPr>
            <w:webHidden/>
          </w:rPr>
          <w:fldChar w:fldCharType="end"/>
        </w:r>
      </w:hyperlink>
    </w:p>
    <w:p w:rsidR="00FC3866" w:rsidRDefault="0004287A">
      <w:pPr>
        <w:pStyle w:val="TOC3"/>
        <w:tabs>
          <w:tab w:val="left" w:pos="1320"/>
          <w:tab w:val="right" w:leader="dot" w:pos="8990"/>
        </w:tabs>
        <w:rPr>
          <w:rFonts w:cstheme="minorBidi"/>
          <w:noProof/>
        </w:rPr>
      </w:pPr>
      <w:hyperlink w:anchor="_Toc465820225" w:history="1">
        <w:r w:rsidR="00FC3866" w:rsidRPr="00BB5F55">
          <w:rPr>
            <w:rStyle w:val="Hyperlink"/>
            <w:noProof/>
          </w:rPr>
          <w:t>5.2.1</w:t>
        </w:r>
        <w:r w:rsidR="00FC3866">
          <w:rPr>
            <w:rFonts w:cstheme="minorBidi"/>
            <w:noProof/>
          </w:rPr>
          <w:tab/>
        </w:r>
        <w:r w:rsidR="00FC3866" w:rsidRPr="00BB5F55">
          <w:rPr>
            <w:rStyle w:val="Hyperlink"/>
            <w:noProof/>
          </w:rPr>
          <w:t>Timing Heuristic</w:t>
        </w:r>
        <w:r w:rsidR="00FC3866">
          <w:rPr>
            <w:noProof/>
            <w:webHidden/>
          </w:rPr>
          <w:tab/>
        </w:r>
        <w:r w:rsidR="00FC3866">
          <w:rPr>
            <w:noProof/>
            <w:webHidden/>
          </w:rPr>
          <w:fldChar w:fldCharType="begin"/>
        </w:r>
        <w:r w:rsidR="00FC3866">
          <w:rPr>
            <w:noProof/>
            <w:webHidden/>
          </w:rPr>
          <w:instrText xml:space="preserve"> PAGEREF _Toc465820225 \h </w:instrText>
        </w:r>
        <w:r w:rsidR="00FC3866">
          <w:rPr>
            <w:noProof/>
            <w:webHidden/>
          </w:rPr>
        </w:r>
        <w:r w:rsidR="00FC3866">
          <w:rPr>
            <w:noProof/>
            <w:webHidden/>
          </w:rPr>
          <w:fldChar w:fldCharType="separate"/>
        </w:r>
        <w:r w:rsidR="00055297">
          <w:rPr>
            <w:noProof/>
            <w:webHidden/>
          </w:rPr>
          <w:t>79</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26" w:history="1">
        <w:r w:rsidR="00FC3866" w:rsidRPr="00BB5F55">
          <w:rPr>
            <w:rStyle w:val="Hyperlink"/>
            <w:noProof/>
          </w:rPr>
          <w:t>5.2.2</w:t>
        </w:r>
        <w:r w:rsidR="00FC3866">
          <w:rPr>
            <w:rFonts w:cstheme="minorBidi"/>
            <w:noProof/>
          </w:rPr>
          <w:tab/>
        </w:r>
        <w:r w:rsidR="00FC3866" w:rsidRPr="00BB5F55">
          <w:rPr>
            <w:rStyle w:val="Hyperlink"/>
            <w:noProof/>
          </w:rPr>
          <w:t>Energy Heuristic</w:t>
        </w:r>
        <w:r w:rsidR="00FC3866">
          <w:rPr>
            <w:noProof/>
            <w:webHidden/>
          </w:rPr>
          <w:tab/>
        </w:r>
        <w:r w:rsidR="00FC3866">
          <w:rPr>
            <w:noProof/>
            <w:webHidden/>
          </w:rPr>
          <w:fldChar w:fldCharType="begin"/>
        </w:r>
        <w:r w:rsidR="00FC3866">
          <w:rPr>
            <w:noProof/>
            <w:webHidden/>
          </w:rPr>
          <w:instrText xml:space="preserve"> PAGEREF _Toc465820226 \h </w:instrText>
        </w:r>
        <w:r w:rsidR="00FC3866">
          <w:rPr>
            <w:noProof/>
            <w:webHidden/>
          </w:rPr>
        </w:r>
        <w:r w:rsidR="00FC3866">
          <w:rPr>
            <w:noProof/>
            <w:webHidden/>
          </w:rPr>
          <w:fldChar w:fldCharType="separate"/>
        </w:r>
        <w:r w:rsidR="00055297">
          <w:rPr>
            <w:noProof/>
            <w:webHidden/>
          </w:rPr>
          <w:t>79</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27" w:history="1">
        <w:r w:rsidR="00FC3866" w:rsidRPr="00BB5F55">
          <w:rPr>
            <w:rStyle w:val="Hyperlink"/>
            <w:noProof/>
          </w:rPr>
          <w:t>5.2.3</w:t>
        </w:r>
        <w:r w:rsidR="00FC3866">
          <w:rPr>
            <w:rFonts w:cstheme="minorBidi"/>
            <w:noProof/>
          </w:rPr>
          <w:tab/>
        </w:r>
        <w:r w:rsidR="00FC3866" w:rsidRPr="00BB5F55">
          <w:rPr>
            <w:rStyle w:val="Hyperlink"/>
            <w:noProof/>
          </w:rPr>
          <w:t>Current Heuristic</w:t>
        </w:r>
        <w:r w:rsidR="00FC3866">
          <w:rPr>
            <w:noProof/>
            <w:webHidden/>
          </w:rPr>
          <w:tab/>
        </w:r>
        <w:r w:rsidR="00FC3866">
          <w:rPr>
            <w:noProof/>
            <w:webHidden/>
          </w:rPr>
          <w:fldChar w:fldCharType="begin"/>
        </w:r>
        <w:r w:rsidR="00FC3866">
          <w:rPr>
            <w:noProof/>
            <w:webHidden/>
          </w:rPr>
          <w:instrText xml:space="preserve"> PAGEREF _Toc465820227 \h </w:instrText>
        </w:r>
        <w:r w:rsidR="00FC3866">
          <w:rPr>
            <w:noProof/>
            <w:webHidden/>
          </w:rPr>
        </w:r>
        <w:r w:rsidR="00FC3866">
          <w:rPr>
            <w:noProof/>
            <w:webHidden/>
          </w:rPr>
          <w:fldChar w:fldCharType="separate"/>
        </w:r>
        <w:r w:rsidR="00055297">
          <w:rPr>
            <w:noProof/>
            <w:webHidden/>
          </w:rPr>
          <w:t>79</w:t>
        </w:r>
        <w:r w:rsidR="00FC3866">
          <w:rPr>
            <w:noProof/>
            <w:webHidden/>
          </w:rPr>
          <w:fldChar w:fldCharType="end"/>
        </w:r>
      </w:hyperlink>
    </w:p>
    <w:p w:rsidR="00FC3866" w:rsidRDefault="0004287A">
      <w:pPr>
        <w:pStyle w:val="TOC2"/>
      </w:pPr>
      <w:hyperlink w:anchor="_Toc465820228" w:history="1">
        <w:r w:rsidR="00FC3866" w:rsidRPr="00BB5F55">
          <w:rPr>
            <w:rStyle w:val="Hyperlink"/>
          </w:rPr>
          <w:t>5.3</w:t>
        </w:r>
        <w:r w:rsidR="00FC3866">
          <w:tab/>
        </w:r>
        <w:r w:rsidR="00FC3866" w:rsidRPr="00BB5F55">
          <w:rPr>
            <w:rStyle w:val="Hyperlink"/>
          </w:rPr>
          <w:t>Methods and Materials</w:t>
        </w:r>
        <w:r w:rsidR="00FC3866">
          <w:rPr>
            <w:webHidden/>
          </w:rPr>
          <w:tab/>
        </w:r>
        <w:r w:rsidR="00FC3866">
          <w:rPr>
            <w:webHidden/>
          </w:rPr>
          <w:fldChar w:fldCharType="begin"/>
        </w:r>
        <w:r w:rsidR="00FC3866">
          <w:rPr>
            <w:webHidden/>
          </w:rPr>
          <w:instrText xml:space="preserve"> PAGEREF _Toc465820228 \h </w:instrText>
        </w:r>
        <w:r w:rsidR="00FC3866">
          <w:rPr>
            <w:webHidden/>
          </w:rPr>
        </w:r>
        <w:r w:rsidR="00FC3866">
          <w:rPr>
            <w:webHidden/>
          </w:rPr>
          <w:fldChar w:fldCharType="separate"/>
        </w:r>
        <w:r w:rsidR="00055297">
          <w:rPr>
            <w:webHidden/>
          </w:rPr>
          <w:t>80</w:t>
        </w:r>
        <w:r w:rsidR="00FC3866">
          <w:rPr>
            <w:webHidden/>
          </w:rPr>
          <w:fldChar w:fldCharType="end"/>
        </w:r>
      </w:hyperlink>
    </w:p>
    <w:p w:rsidR="00FC3866" w:rsidRDefault="0004287A">
      <w:pPr>
        <w:pStyle w:val="TOC3"/>
        <w:tabs>
          <w:tab w:val="left" w:pos="1320"/>
          <w:tab w:val="right" w:leader="dot" w:pos="8990"/>
        </w:tabs>
        <w:rPr>
          <w:rFonts w:cstheme="minorBidi"/>
          <w:noProof/>
        </w:rPr>
      </w:pPr>
      <w:hyperlink w:anchor="_Toc465820229" w:history="1">
        <w:r w:rsidR="00FC3866" w:rsidRPr="00BB5F55">
          <w:rPr>
            <w:rStyle w:val="Hyperlink"/>
            <w:noProof/>
          </w:rPr>
          <w:t>5.3.1</w:t>
        </w:r>
        <w:r w:rsidR="00FC3866">
          <w:rPr>
            <w:rFonts w:cstheme="minorBidi"/>
            <w:noProof/>
          </w:rPr>
          <w:tab/>
        </w:r>
        <w:r w:rsidR="00FC3866" w:rsidRPr="00BB5F55">
          <w:rPr>
            <w:rStyle w:val="Hyperlink"/>
            <w:noProof/>
          </w:rPr>
          <w:t>Development Platform</w:t>
        </w:r>
        <w:r w:rsidR="00FC3866">
          <w:rPr>
            <w:noProof/>
            <w:webHidden/>
          </w:rPr>
          <w:tab/>
        </w:r>
        <w:r w:rsidR="00FC3866">
          <w:rPr>
            <w:noProof/>
            <w:webHidden/>
          </w:rPr>
          <w:fldChar w:fldCharType="begin"/>
        </w:r>
        <w:r w:rsidR="00FC3866">
          <w:rPr>
            <w:noProof/>
            <w:webHidden/>
          </w:rPr>
          <w:instrText xml:space="preserve"> PAGEREF _Toc465820229 \h </w:instrText>
        </w:r>
        <w:r w:rsidR="00FC3866">
          <w:rPr>
            <w:noProof/>
            <w:webHidden/>
          </w:rPr>
        </w:r>
        <w:r w:rsidR="00FC3866">
          <w:rPr>
            <w:noProof/>
            <w:webHidden/>
          </w:rPr>
          <w:fldChar w:fldCharType="separate"/>
        </w:r>
        <w:r w:rsidR="00055297">
          <w:rPr>
            <w:noProof/>
            <w:webHidden/>
          </w:rPr>
          <w:t>80</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30" w:history="1">
        <w:r w:rsidR="00FC3866" w:rsidRPr="00BB5F55">
          <w:rPr>
            <w:rStyle w:val="Hyperlink"/>
            <w:noProof/>
          </w:rPr>
          <w:t>5.3.2</w:t>
        </w:r>
        <w:r w:rsidR="00FC3866">
          <w:rPr>
            <w:rFonts w:cstheme="minorBidi"/>
            <w:noProof/>
          </w:rPr>
          <w:tab/>
        </w:r>
        <w:r w:rsidR="00FC3866" w:rsidRPr="00BB5F55">
          <w:rPr>
            <w:rStyle w:val="Hyperlink"/>
            <w:noProof/>
          </w:rPr>
          <w:t>PACER-T</w:t>
        </w:r>
        <w:r w:rsidR="00FC3866">
          <w:rPr>
            <w:noProof/>
            <w:webHidden/>
          </w:rPr>
          <w:tab/>
        </w:r>
        <w:r w:rsidR="00FC3866">
          <w:rPr>
            <w:noProof/>
            <w:webHidden/>
          </w:rPr>
          <w:fldChar w:fldCharType="begin"/>
        </w:r>
        <w:r w:rsidR="00FC3866">
          <w:rPr>
            <w:noProof/>
            <w:webHidden/>
          </w:rPr>
          <w:instrText xml:space="preserve"> PAGEREF _Toc465820230 \h </w:instrText>
        </w:r>
        <w:r w:rsidR="00FC3866">
          <w:rPr>
            <w:noProof/>
            <w:webHidden/>
          </w:rPr>
        </w:r>
        <w:r w:rsidR="00FC3866">
          <w:rPr>
            <w:noProof/>
            <w:webHidden/>
          </w:rPr>
          <w:fldChar w:fldCharType="separate"/>
        </w:r>
        <w:r w:rsidR="00055297">
          <w:rPr>
            <w:noProof/>
            <w:webHidden/>
          </w:rPr>
          <w:t>81</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31" w:history="1">
        <w:r w:rsidR="00FC3866" w:rsidRPr="00BB5F55">
          <w:rPr>
            <w:rStyle w:val="Hyperlink"/>
            <w:noProof/>
          </w:rPr>
          <w:t>5.3.3</w:t>
        </w:r>
        <w:r w:rsidR="00FC3866">
          <w:rPr>
            <w:rFonts w:cstheme="minorBidi"/>
            <w:noProof/>
          </w:rPr>
          <w:tab/>
        </w:r>
        <w:r w:rsidR="00FC3866" w:rsidRPr="00BB5F55">
          <w:rPr>
            <w:rStyle w:val="Hyperlink"/>
            <w:noProof/>
          </w:rPr>
          <w:t>PACER-E</w:t>
        </w:r>
        <w:r w:rsidR="00FC3866">
          <w:rPr>
            <w:noProof/>
            <w:webHidden/>
          </w:rPr>
          <w:tab/>
        </w:r>
        <w:r w:rsidR="00FC3866">
          <w:rPr>
            <w:noProof/>
            <w:webHidden/>
          </w:rPr>
          <w:fldChar w:fldCharType="begin"/>
        </w:r>
        <w:r w:rsidR="00FC3866">
          <w:rPr>
            <w:noProof/>
            <w:webHidden/>
          </w:rPr>
          <w:instrText xml:space="preserve"> PAGEREF _Toc465820231 \h </w:instrText>
        </w:r>
        <w:r w:rsidR="00FC3866">
          <w:rPr>
            <w:noProof/>
            <w:webHidden/>
          </w:rPr>
        </w:r>
        <w:r w:rsidR="00FC3866">
          <w:rPr>
            <w:noProof/>
            <w:webHidden/>
          </w:rPr>
          <w:fldChar w:fldCharType="separate"/>
        </w:r>
        <w:r w:rsidR="00055297">
          <w:rPr>
            <w:noProof/>
            <w:webHidden/>
          </w:rPr>
          <w:t>81</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32" w:history="1">
        <w:r w:rsidR="00FC3866" w:rsidRPr="00BB5F55">
          <w:rPr>
            <w:rStyle w:val="Hyperlink"/>
            <w:noProof/>
          </w:rPr>
          <w:t>5.3.4</w:t>
        </w:r>
        <w:r w:rsidR="00FC3866">
          <w:rPr>
            <w:rFonts w:cstheme="minorBidi"/>
            <w:noProof/>
          </w:rPr>
          <w:tab/>
        </w:r>
        <w:r w:rsidR="00FC3866" w:rsidRPr="00BB5F55">
          <w:rPr>
            <w:rStyle w:val="Hyperlink"/>
            <w:noProof/>
          </w:rPr>
          <w:t>PACER-C</w:t>
        </w:r>
        <w:r w:rsidR="00FC3866">
          <w:rPr>
            <w:noProof/>
            <w:webHidden/>
          </w:rPr>
          <w:tab/>
        </w:r>
        <w:r w:rsidR="00FC3866">
          <w:rPr>
            <w:noProof/>
            <w:webHidden/>
          </w:rPr>
          <w:fldChar w:fldCharType="begin"/>
        </w:r>
        <w:r w:rsidR="00FC3866">
          <w:rPr>
            <w:noProof/>
            <w:webHidden/>
          </w:rPr>
          <w:instrText xml:space="preserve"> PAGEREF _Toc465820232 \h </w:instrText>
        </w:r>
        <w:r w:rsidR="00FC3866">
          <w:rPr>
            <w:noProof/>
            <w:webHidden/>
          </w:rPr>
        </w:r>
        <w:r w:rsidR="00FC3866">
          <w:rPr>
            <w:noProof/>
            <w:webHidden/>
          </w:rPr>
          <w:fldChar w:fldCharType="separate"/>
        </w:r>
        <w:r w:rsidR="00055297">
          <w:rPr>
            <w:noProof/>
            <w:webHidden/>
          </w:rPr>
          <w:t>82</w:t>
        </w:r>
        <w:r w:rsidR="00FC3866">
          <w:rPr>
            <w:noProof/>
            <w:webHidden/>
          </w:rPr>
          <w:fldChar w:fldCharType="end"/>
        </w:r>
      </w:hyperlink>
    </w:p>
    <w:p w:rsidR="00FC3866" w:rsidRDefault="0004287A">
      <w:pPr>
        <w:pStyle w:val="TOC2"/>
      </w:pPr>
      <w:hyperlink w:anchor="_Toc465820233" w:history="1">
        <w:r w:rsidR="00FC3866" w:rsidRPr="00BB5F55">
          <w:rPr>
            <w:rStyle w:val="Hyperlink"/>
          </w:rPr>
          <w:t>5.4</w:t>
        </w:r>
        <w:r w:rsidR="00FC3866">
          <w:tab/>
        </w:r>
        <w:r w:rsidR="00FC3866" w:rsidRPr="00BB5F55">
          <w:rPr>
            <w:rStyle w:val="Hyperlink"/>
          </w:rPr>
          <w:t>Results</w:t>
        </w:r>
        <w:r w:rsidR="00FC3866">
          <w:rPr>
            <w:webHidden/>
          </w:rPr>
          <w:tab/>
        </w:r>
        <w:r w:rsidR="00FC3866">
          <w:rPr>
            <w:webHidden/>
          </w:rPr>
          <w:fldChar w:fldCharType="begin"/>
        </w:r>
        <w:r w:rsidR="00FC3866">
          <w:rPr>
            <w:webHidden/>
          </w:rPr>
          <w:instrText xml:space="preserve"> PAGEREF _Toc465820233 \h </w:instrText>
        </w:r>
        <w:r w:rsidR="00FC3866">
          <w:rPr>
            <w:webHidden/>
          </w:rPr>
        </w:r>
        <w:r w:rsidR="00FC3866">
          <w:rPr>
            <w:webHidden/>
          </w:rPr>
          <w:fldChar w:fldCharType="separate"/>
        </w:r>
        <w:r w:rsidR="00055297">
          <w:rPr>
            <w:webHidden/>
          </w:rPr>
          <w:t>82</w:t>
        </w:r>
        <w:r w:rsidR="00FC3866">
          <w:rPr>
            <w:webHidden/>
          </w:rPr>
          <w:fldChar w:fldCharType="end"/>
        </w:r>
      </w:hyperlink>
    </w:p>
    <w:p w:rsidR="00FC3866" w:rsidRDefault="0004287A">
      <w:pPr>
        <w:pStyle w:val="TOC3"/>
        <w:tabs>
          <w:tab w:val="left" w:pos="1320"/>
          <w:tab w:val="right" w:leader="dot" w:pos="8990"/>
        </w:tabs>
        <w:rPr>
          <w:rFonts w:cstheme="minorBidi"/>
          <w:noProof/>
        </w:rPr>
      </w:pPr>
      <w:hyperlink w:anchor="_Toc465820234" w:history="1">
        <w:r w:rsidR="00FC3866" w:rsidRPr="00BB5F55">
          <w:rPr>
            <w:rStyle w:val="Hyperlink"/>
            <w:noProof/>
          </w:rPr>
          <w:t>5.4.1</w:t>
        </w:r>
        <w:r w:rsidR="00FC3866">
          <w:rPr>
            <w:rFonts w:cstheme="minorBidi"/>
            <w:noProof/>
          </w:rPr>
          <w:tab/>
        </w:r>
        <w:r w:rsidR="00FC3866" w:rsidRPr="00BB5F55">
          <w:rPr>
            <w:rStyle w:val="Hyperlink"/>
            <w:noProof/>
          </w:rPr>
          <w:t>Microchip MCP25AA512 EEPROM</w:t>
        </w:r>
        <w:r w:rsidR="00FC3866">
          <w:rPr>
            <w:noProof/>
            <w:webHidden/>
          </w:rPr>
          <w:tab/>
        </w:r>
        <w:r w:rsidR="00FC3866">
          <w:rPr>
            <w:noProof/>
            <w:webHidden/>
          </w:rPr>
          <w:fldChar w:fldCharType="begin"/>
        </w:r>
        <w:r w:rsidR="00FC3866">
          <w:rPr>
            <w:noProof/>
            <w:webHidden/>
          </w:rPr>
          <w:instrText xml:space="preserve"> PAGEREF _Toc465820234 \h </w:instrText>
        </w:r>
        <w:r w:rsidR="00FC3866">
          <w:rPr>
            <w:noProof/>
            <w:webHidden/>
          </w:rPr>
        </w:r>
        <w:r w:rsidR="00FC3866">
          <w:rPr>
            <w:noProof/>
            <w:webHidden/>
          </w:rPr>
          <w:fldChar w:fldCharType="separate"/>
        </w:r>
        <w:r w:rsidR="00055297">
          <w:rPr>
            <w:noProof/>
            <w:webHidden/>
          </w:rPr>
          <w:t>83</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35" w:history="1">
        <w:r w:rsidR="00FC3866" w:rsidRPr="00BB5F55">
          <w:rPr>
            <w:rStyle w:val="Hyperlink"/>
            <w:noProof/>
          </w:rPr>
          <w:t>5.4.2</w:t>
        </w:r>
        <w:r w:rsidR="00FC3866">
          <w:rPr>
            <w:rFonts w:cstheme="minorBidi"/>
            <w:noProof/>
          </w:rPr>
          <w:tab/>
        </w:r>
        <w:r w:rsidR="00FC3866" w:rsidRPr="00BB5F55">
          <w:rPr>
            <w:rStyle w:val="Hyperlink"/>
            <w:noProof/>
          </w:rPr>
          <w:t>Numonyx M25PX16 NOR Serial Flash</w:t>
        </w:r>
        <w:r w:rsidR="00FC3866">
          <w:rPr>
            <w:noProof/>
            <w:webHidden/>
          </w:rPr>
          <w:tab/>
        </w:r>
        <w:r w:rsidR="00FC3866">
          <w:rPr>
            <w:noProof/>
            <w:webHidden/>
          </w:rPr>
          <w:fldChar w:fldCharType="begin"/>
        </w:r>
        <w:r w:rsidR="00FC3866">
          <w:rPr>
            <w:noProof/>
            <w:webHidden/>
          </w:rPr>
          <w:instrText xml:space="preserve"> PAGEREF _Toc465820235 \h </w:instrText>
        </w:r>
        <w:r w:rsidR="00FC3866">
          <w:rPr>
            <w:noProof/>
            <w:webHidden/>
          </w:rPr>
        </w:r>
        <w:r w:rsidR="00FC3866">
          <w:rPr>
            <w:noProof/>
            <w:webHidden/>
          </w:rPr>
          <w:fldChar w:fldCharType="separate"/>
        </w:r>
        <w:r w:rsidR="00055297">
          <w:rPr>
            <w:noProof/>
            <w:webHidden/>
          </w:rPr>
          <w:t>86</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36" w:history="1">
        <w:r w:rsidR="00FC3866" w:rsidRPr="00BB5F55">
          <w:rPr>
            <w:rStyle w:val="Hyperlink"/>
            <w:noProof/>
          </w:rPr>
          <w:t>5.4.3</w:t>
        </w:r>
        <w:r w:rsidR="00FC3866">
          <w:rPr>
            <w:rFonts w:cstheme="minorBidi"/>
            <w:noProof/>
          </w:rPr>
          <w:tab/>
        </w:r>
        <w:r w:rsidR="00FC3866" w:rsidRPr="00BB5F55">
          <w:rPr>
            <w:rStyle w:val="Hyperlink"/>
            <w:noProof/>
          </w:rPr>
          <w:t>Micrcochip SST26VB NAND Serial Flash</w:t>
        </w:r>
        <w:r w:rsidR="00FC3866">
          <w:rPr>
            <w:noProof/>
            <w:webHidden/>
          </w:rPr>
          <w:tab/>
        </w:r>
        <w:r w:rsidR="00FC3866">
          <w:rPr>
            <w:noProof/>
            <w:webHidden/>
          </w:rPr>
          <w:fldChar w:fldCharType="begin"/>
        </w:r>
        <w:r w:rsidR="00FC3866">
          <w:rPr>
            <w:noProof/>
            <w:webHidden/>
          </w:rPr>
          <w:instrText xml:space="preserve"> PAGEREF _Toc465820236 \h </w:instrText>
        </w:r>
        <w:r w:rsidR="00FC3866">
          <w:rPr>
            <w:noProof/>
            <w:webHidden/>
          </w:rPr>
        </w:r>
        <w:r w:rsidR="00FC3866">
          <w:rPr>
            <w:noProof/>
            <w:webHidden/>
          </w:rPr>
          <w:fldChar w:fldCharType="separate"/>
        </w:r>
        <w:r w:rsidR="00055297">
          <w:rPr>
            <w:noProof/>
            <w:webHidden/>
          </w:rPr>
          <w:t>88</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37" w:history="1">
        <w:r w:rsidR="00FC3866" w:rsidRPr="00BB5F55">
          <w:rPr>
            <w:rStyle w:val="Hyperlink"/>
            <w:noProof/>
          </w:rPr>
          <w:t>5.4.4</w:t>
        </w:r>
        <w:r w:rsidR="00FC3866">
          <w:rPr>
            <w:rFonts w:cstheme="minorBidi"/>
            <w:noProof/>
          </w:rPr>
          <w:tab/>
        </w:r>
        <w:r w:rsidR="00FC3866" w:rsidRPr="00BB5F55">
          <w:rPr>
            <w:rStyle w:val="Hyperlink"/>
            <w:noProof/>
          </w:rPr>
          <w:t>MicroSD Memory Card</w:t>
        </w:r>
        <w:r w:rsidR="00FC3866">
          <w:rPr>
            <w:noProof/>
            <w:webHidden/>
          </w:rPr>
          <w:tab/>
        </w:r>
        <w:r w:rsidR="00FC3866">
          <w:rPr>
            <w:noProof/>
            <w:webHidden/>
          </w:rPr>
          <w:fldChar w:fldCharType="begin"/>
        </w:r>
        <w:r w:rsidR="00FC3866">
          <w:rPr>
            <w:noProof/>
            <w:webHidden/>
          </w:rPr>
          <w:instrText xml:space="preserve"> PAGEREF _Toc465820237 \h </w:instrText>
        </w:r>
        <w:r w:rsidR="00FC3866">
          <w:rPr>
            <w:noProof/>
            <w:webHidden/>
          </w:rPr>
        </w:r>
        <w:r w:rsidR="00FC3866">
          <w:rPr>
            <w:noProof/>
            <w:webHidden/>
          </w:rPr>
          <w:fldChar w:fldCharType="separate"/>
        </w:r>
        <w:r w:rsidR="00055297">
          <w:rPr>
            <w:noProof/>
            <w:webHidden/>
          </w:rPr>
          <w:t>90</w:t>
        </w:r>
        <w:r w:rsidR="00FC3866">
          <w:rPr>
            <w:noProof/>
            <w:webHidden/>
          </w:rPr>
          <w:fldChar w:fldCharType="end"/>
        </w:r>
      </w:hyperlink>
    </w:p>
    <w:p w:rsidR="00FC3866" w:rsidRDefault="0004287A">
      <w:pPr>
        <w:pStyle w:val="TOC3"/>
        <w:tabs>
          <w:tab w:val="left" w:pos="1320"/>
          <w:tab w:val="right" w:leader="dot" w:pos="8990"/>
        </w:tabs>
        <w:rPr>
          <w:rFonts w:cstheme="minorBidi"/>
          <w:noProof/>
        </w:rPr>
      </w:pPr>
      <w:hyperlink w:anchor="_Toc465820238" w:history="1">
        <w:r w:rsidR="00FC3866" w:rsidRPr="00BB5F55">
          <w:rPr>
            <w:rStyle w:val="Hyperlink"/>
            <w:noProof/>
          </w:rPr>
          <w:t>5.4.5</w:t>
        </w:r>
        <w:r w:rsidR="00FC3866">
          <w:rPr>
            <w:rFonts w:cstheme="minorBidi"/>
            <w:noProof/>
          </w:rPr>
          <w:tab/>
        </w:r>
        <w:r w:rsidR="00FC3866" w:rsidRPr="00BB5F55">
          <w:rPr>
            <w:rStyle w:val="Hyperlink"/>
            <w:noProof/>
          </w:rPr>
          <w:t>Honeywell HIH-6130 Temperature/Humidity Sensor</w:t>
        </w:r>
        <w:r w:rsidR="00FC3866">
          <w:rPr>
            <w:noProof/>
            <w:webHidden/>
          </w:rPr>
          <w:tab/>
        </w:r>
        <w:r w:rsidR="00FC3866">
          <w:rPr>
            <w:noProof/>
            <w:webHidden/>
          </w:rPr>
          <w:fldChar w:fldCharType="begin"/>
        </w:r>
        <w:r w:rsidR="00FC3866">
          <w:rPr>
            <w:noProof/>
            <w:webHidden/>
          </w:rPr>
          <w:instrText xml:space="preserve"> PAGEREF _Toc465820238 \h </w:instrText>
        </w:r>
        <w:r w:rsidR="00FC3866">
          <w:rPr>
            <w:noProof/>
            <w:webHidden/>
          </w:rPr>
        </w:r>
        <w:r w:rsidR="00FC3866">
          <w:rPr>
            <w:noProof/>
            <w:webHidden/>
          </w:rPr>
          <w:fldChar w:fldCharType="separate"/>
        </w:r>
        <w:r w:rsidR="00055297">
          <w:rPr>
            <w:noProof/>
            <w:webHidden/>
          </w:rPr>
          <w:t>100</w:t>
        </w:r>
        <w:r w:rsidR="00FC3866">
          <w:rPr>
            <w:noProof/>
            <w:webHidden/>
          </w:rPr>
          <w:fldChar w:fldCharType="end"/>
        </w:r>
      </w:hyperlink>
    </w:p>
    <w:p w:rsidR="00FC3866" w:rsidRDefault="0004287A">
      <w:pPr>
        <w:pStyle w:val="TOC2"/>
      </w:pPr>
      <w:hyperlink w:anchor="_Toc465820239" w:history="1">
        <w:r w:rsidR="00FC3866" w:rsidRPr="00BB5F55">
          <w:rPr>
            <w:rStyle w:val="Hyperlink"/>
          </w:rPr>
          <w:t>5.5</w:t>
        </w:r>
        <w:r w:rsidR="00FC3866">
          <w:tab/>
        </w:r>
        <w:r w:rsidR="00FC3866" w:rsidRPr="00BB5F55">
          <w:rPr>
            <w:rStyle w:val="Hyperlink"/>
          </w:rPr>
          <w:t>Conclusion</w:t>
        </w:r>
        <w:r w:rsidR="00FC3866">
          <w:rPr>
            <w:webHidden/>
          </w:rPr>
          <w:tab/>
        </w:r>
        <w:r w:rsidR="00FC3866">
          <w:rPr>
            <w:webHidden/>
          </w:rPr>
          <w:fldChar w:fldCharType="begin"/>
        </w:r>
        <w:r w:rsidR="00FC3866">
          <w:rPr>
            <w:webHidden/>
          </w:rPr>
          <w:instrText xml:space="preserve"> PAGEREF _Toc465820239 \h </w:instrText>
        </w:r>
        <w:r w:rsidR="00FC3866">
          <w:rPr>
            <w:webHidden/>
          </w:rPr>
        </w:r>
        <w:r w:rsidR="00FC3866">
          <w:rPr>
            <w:webHidden/>
          </w:rPr>
          <w:fldChar w:fldCharType="separate"/>
        </w:r>
        <w:r w:rsidR="00055297">
          <w:rPr>
            <w:webHidden/>
          </w:rPr>
          <w:t>101</w:t>
        </w:r>
        <w:r w:rsidR="00FC3866">
          <w:rPr>
            <w:webHidden/>
          </w:rPr>
          <w:fldChar w:fldCharType="end"/>
        </w:r>
      </w:hyperlink>
    </w:p>
    <w:p w:rsidR="00FC3866" w:rsidRDefault="0004287A">
      <w:pPr>
        <w:pStyle w:val="TOC1"/>
        <w:tabs>
          <w:tab w:val="right" w:leader="dot" w:pos="8990"/>
        </w:tabs>
        <w:rPr>
          <w:noProof/>
        </w:rPr>
      </w:pPr>
      <w:hyperlink w:anchor="_Toc465820240" w:history="1">
        <w:r w:rsidR="00FC3866" w:rsidRPr="00BB5F55">
          <w:rPr>
            <w:rStyle w:val="Hyperlink"/>
            <w:noProof/>
          </w:rPr>
          <w:t xml:space="preserve"> Chapter 6: Conclusions</w:t>
        </w:r>
        <w:r w:rsidR="00FC3866">
          <w:rPr>
            <w:noProof/>
            <w:webHidden/>
          </w:rPr>
          <w:tab/>
        </w:r>
        <w:r w:rsidR="00FC3866">
          <w:rPr>
            <w:noProof/>
            <w:webHidden/>
          </w:rPr>
          <w:fldChar w:fldCharType="begin"/>
        </w:r>
        <w:r w:rsidR="00FC3866">
          <w:rPr>
            <w:noProof/>
            <w:webHidden/>
          </w:rPr>
          <w:instrText xml:space="preserve"> PAGEREF _Toc465820240 \h </w:instrText>
        </w:r>
        <w:r w:rsidR="00FC3866">
          <w:rPr>
            <w:noProof/>
            <w:webHidden/>
          </w:rPr>
        </w:r>
        <w:r w:rsidR="00FC3866">
          <w:rPr>
            <w:noProof/>
            <w:webHidden/>
          </w:rPr>
          <w:fldChar w:fldCharType="separate"/>
        </w:r>
        <w:r w:rsidR="00055297">
          <w:rPr>
            <w:noProof/>
            <w:webHidden/>
          </w:rPr>
          <w:t>103</w:t>
        </w:r>
        <w:r w:rsidR="00FC3866">
          <w:rPr>
            <w:noProof/>
            <w:webHidden/>
          </w:rPr>
          <w:fldChar w:fldCharType="end"/>
        </w:r>
      </w:hyperlink>
    </w:p>
    <w:p w:rsidR="00FC3866" w:rsidRDefault="0004287A">
      <w:pPr>
        <w:pStyle w:val="TOC2"/>
      </w:pPr>
      <w:hyperlink w:anchor="_Toc465820241" w:history="1">
        <w:r w:rsidR="00FC3866" w:rsidRPr="00BB5F55">
          <w:rPr>
            <w:rStyle w:val="Hyperlink"/>
          </w:rPr>
          <w:t>6.1</w:t>
        </w:r>
        <w:r w:rsidR="00FC3866">
          <w:tab/>
        </w:r>
        <w:r w:rsidR="00FC3866" w:rsidRPr="00BB5F55">
          <w:rPr>
            <w:rStyle w:val="Hyperlink"/>
          </w:rPr>
          <w:t>Conclusions</w:t>
        </w:r>
        <w:r w:rsidR="00FC3866">
          <w:rPr>
            <w:webHidden/>
          </w:rPr>
          <w:tab/>
        </w:r>
        <w:r w:rsidR="00FC3866">
          <w:rPr>
            <w:webHidden/>
          </w:rPr>
          <w:fldChar w:fldCharType="begin"/>
        </w:r>
        <w:r w:rsidR="00FC3866">
          <w:rPr>
            <w:webHidden/>
          </w:rPr>
          <w:instrText xml:space="preserve"> PAGEREF _Toc465820241 \h </w:instrText>
        </w:r>
        <w:r w:rsidR="00FC3866">
          <w:rPr>
            <w:webHidden/>
          </w:rPr>
        </w:r>
        <w:r w:rsidR="00FC3866">
          <w:rPr>
            <w:webHidden/>
          </w:rPr>
          <w:fldChar w:fldCharType="separate"/>
        </w:r>
        <w:r w:rsidR="00055297">
          <w:rPr>
            <w:webHidden/>
          </w:rPr>
          <w:t>103</w:t>
        </w:r>
        <w:r w:rsidR="00FC3866">
          <w:rPr>
            <w:webHidden/>
          </w:rPr>
          <w:fldChar w:fldCharType="end"/>
        </w:r>
      </w:hyperlink>
    </w:p>
    <w:p w:rsidR="00FC3866" w:rsidRDefault="0004287A">
      <w:pPr>
        <w:pStyle w:val="TOC2"/>
      </w:pPr>
      <w:hyperlink w:anchor="_Toc465820242" w:history="1">
        <w:r w:rsidR="00FC3866" w:rsidRPr="00BB5F55">
          <w:rPr>
            <w:rStyle w:val="Hyperlink"/>
          </w:rPr>
          <w:t>6.2</w:t>
        </w:r>
        <w:r w:rsidR="00FC3866">
          <w:tab/>
        </w:r>
        <w:r w:rsidR="00FC3866" w:rsidRPr="00BB5F55">
          <w:rPr>
            <w:rStyle w:val="Hyperlink"/>
          </w:rPr>
          <w:t>Future Work: PRIME Enhancements</w:t>
        </w:r>
        <w:r w:rsidR="00FC3866">
          <w:rPr>
            <w:webHidden/>
          </w:rPr>
          <w:tab/>
        </w:r>
        <w:r w:rsidR="00FC3866">
          <w:rPr>
            <w:webHidden/>
          </w:rPr>
          <w:fldChar w:fldCharType="begin"/>
        </w:r>
        <w:r w:rsidR="00FC3866">
          <w:rPr>
            <w:webHidden/>
          </w:rPr>
          <w:instrText xml:space="preserve"> PAGEREF _Toc465820242 \h </w:instrText>
        </w:r>
        <w:r w:rsidR="00FC3866">
          <w:rPr>
            <w:webHidden/>
          </w:rPr>
        </w:r>
        <w:r w:rsidR="00FC3866">
          <w:rPr>
            <w:webHidden/>
          </w:rPr>
          <w:fldChar w:fldCharType="separate"/>
        </w:r>
        <w:r w:rsidR="00055297">
          <w:rPr>
            <w:webHidden/>
          </w:rPr>
          <w:t>103</w:t>
        </w:r>
        <w:r w:rsidR="00FC3866">
          <w:rPr>
            <w:webHidden/>
          </w:rPr>
          <w:fldChar w:fldCharType="end"/>
        </w:r>
      </w:hyperlink>
    </w:p>
    <w:p w:rsidR="00FC3866" w:rsidRDefault="0004287A">
      <w:pPr>
        <w:pStyle w:val="TOC2"/>
      </w:pPr>
      <w:hyperlink w:anchor="_Toc465820243" w:history="1">
        <w:r w:rsidR="00FC3866" w:rsidRPr="00BB5F55">
          <w:rPr>
            <w:rStyle w:val="Hyperlink"/>
          </w:rPr>
          <w:t>6.3</w:t>
        </w:r>
        <w:r w:rsidR="00FC3866">
          <w:tab/>
        </w:r>
        <w:r w:rsidR="00FC3866" w:rsidRPr="00BB5F55">
          <w:rPr>
            <w:rStyle w:val="Hyperlink"/>
          </w:rPr>
          <w:t>Future Work: Supervised IODVS</w:t>
        </w:r>
        <w:r w:rsidR="00FC3866">
          <w:rPr>
            <w:webHidden/>
          </w:rPr>
          <w:tab/>
        </w:r>
        <w:r w:rsidR="00FC3866">
          <w:rPr>
            <w:webHidden/>
          </w:rPr>
          <w:fldChar w:fldCharType="begin"/>
        </w:r>
        <w:r w:rsidR="00FC3866">
          <w:rPr>
            <w:webHidden/>
          </w:rPr>
          <w:instrText xml:space="preserve"> PAGEREF _Toc465820243 \h </w:instrText>
        </w:r>
        <w:r w:rsidR="00FC3866">
          <w:rPr>
            <w:webHidden/>
          </w:rPr>
        </w:r>
        <w:r w:rsidR="00FC3866">
          <w:rPr>
            <w:webHidden/>
          </w:rPr>
          <w:fldChar w:fldCharType="separate"/>
        </w:r>
        <w:r w:rsidR="00055297">
          <w:rPr>
            <w:webHidden/>
          </w:rPr>
          <w:t>104</w:t>
        </w:r>
        <w:r w:rsidR="00FC3866">
          <w:rPr>
            <w:webHidden/>
          </w:rPr>
          <w:fldChar w:fldCharType="end"/>
        </w:r>
      </w:hyperlink>
    </w:p>
    <w:p w:rsidR="00FC3866" w:rsidRDefault="0004287A">
      <w:pPr>
        <w:pStyle w:val="TOC1"/>
        <w:tabs>
          <w:tab w:val="right" w:leader="dot" w:pos="8990"/>
        </w:tabs>
        <w:rPr>
          <w:noProof/>
        </w:rPr>
      </w:pPr>
      <w:hyperlink w:anchor="_Toc465820244" w:history="1">
        <w:r w:rsidR="00FC3866" w:rsidRPr="00BB5F55">
          <w:rPr>
            <w:rStyle w:val="Hyperlink"/>
            <w:noProof/>
          </w:rPr>
          <w:t>References</w:t>
        </w:r>
        <w:r w:rsidR="00FC3866">
          <w:rPr>
            <w:noProof/>
            <w:webHidden/>
          </w:rPr>
          <w:tab/>
        </w:r>
        <w:r w:rsidR="00FC3866">
          <w:rPr>
            <w:noProof/>
            <w:webHidden/>
          </w:rPr>
          <w:fldChar w:fldCharType="begin"/>
        </w:r>
        <w:r w:rsidR="00FC3866">
          <w:rPr>
            <w:noProof/>
            <w:webHidden/>
          </w:rPr>
          <w:instrText xml:space="preserve"> PAGEREF _Toc465820244 \h </w:instrText>
        </w:r>
        <w:r w:rsidR="00FC3866">
          <w:rPr>
            <w:noProof/>
            <w:webHidden/>
          </w:rPr>
        </w:r>
        <w:r w:rsidR="00FC3866">
          <w:rPr>
            <w:noProof/>
            <w:webHidden/>
          </w:rPr>
          <w:fldChar w:fldCharType="separate"/>
        </w:r>
        <w:r w:rsidR="00055297">
          <w:rPr>
            <w:noProof/>
            <w:webHidden/>
          </w:rPr>
          <w:t>106</w:t>
        </w:r>
        <w:r w:rsidR="00FC3866">
          <w:rPr>
            <w:noProof/>
            <w:webHidden/>
          </w:rPr>
          <w:fldChar w:fldCharType="end"/>
        </w:r>
      </w:hyperlink>
    </w:p>
    <w:p w:rsidR="00FC3866" w:rsidRDefault="0004287A">
      <w:pPr>
        <w:pStyle w:val="TOC1"/>
        <w:tabs>
          <w:tab w:val="right" w:leader="dot" w:pos="8990"/>
        </w:tabs>
        <w:rPr>
          <w:noProof/>
        </w:rPr>
      </w:pPr>
      <w:hyperlink w:anchor="_Toc465820245" w:history="1">
        <w:r w:rsidR="00FC3866" w:rsidRPr="00BB5F55">
          <w:rPr>
            <w:rStyle w:val="Hyperlink"/>
            <w:noProof/>
          </w:rPr>
          <w:t xml:space="preserve"> Appendix A: PEGMA Schematic</w:t>
        </w:r>
        <w:r w:rsidR="00FC3866">
          <w:rPr>
            <w:noProof/>
            <w:webHidden/>
          </w:rPr>
          <w:tab/>
        </w:r>
        <w:r w:rsidR="00FC3866">
          <w:rPr>
            <w:noProof/>
            <w:webHidden/>
          </w:rPr>
          <w:fldChar w:fldCharType="begin"/>
        </w:r>
        <w:r w:rsidR="00FC3866">
          <w:rPr>
            <w:noProof/>
            <w:webHidden/>
          </w:rPr>
          <w:instrText xml:space="preserve"> PAGEREF _Toc465820245 \h </w:instrText>
        </w:r>
        <w:r w:rsidR="00FC3866">
          <w:rPr>
            <w:noProof/>
            <w:webHidden/>
          </w:rPr>
        </w:r>
        <w:r w:rsidR="00FC3866">
          <w:rPr>
            <w:noProof/>
            <w:webHidden/>
          </w:rPr>
          <w:fldChar w:fldCharType="separate"/>
        </w:r>
        <w:r w:rsidR="00055297">
          <w:rPr>
            <w:noProof/>
            <w:webHidden/>
          </w:rPr>
          <w:t>111</w:t>
        </w:r>
        <w:r w:rsidR="00FC3866">
          <w:rPr>
            <w:noProof/>
            <w:webHidden/>
          </w:rPr>
          <w:fldChar w:fldCharType="end"/>
        </w:r>
      </w:hyperlink>
    </w:p>
    <w:p w:rsidR="00FC3866" w:rsidRDefault="00D64EF0" w:rsidP="00D64EF0">
      <w:pPr>
        <w:pStyle w:val="TOC2"/>
      </w:pPr>
      <w:r w:rsidRPr="00D64EF0">
        <w:t>7.1</w:t>
      </w:r>
      <w:hyperlink w:anchor="_Toc465820246" w:history="1">
        <w:r w:rsidR="00FC3866">
          <w:tab/>
        </w:r>
        <w:r w:rsidR="00FC3866" w:rsidRPr="00BB5F55">
          <w:rPr>
            <w:rStyle w:val="Hyperlink"/>
          </w:rPr>
          <w:t>Microcontroller pinout and SRAM connection</w:t>
        </w:r>
        <w:r w:rsidR="00FC3866">
          <w:rPr>
            <w:webHidden/>
          </w:rPr>
          <w:tab/>
        </w:r>
        <w:r w:rsidR="00FC3866">
          <w:rPr>
            <w:webHidden/>
          </w:rPr>
          <w:fldChar w:fldCharType="begin"/>
        </w:r>
        <w:r w:rsidR="00FC3866">
          <w:rPr>
            <w:webHidden/>
          </w:rPr>
          <w:instrText xml:space="preserve"> PAGEREF _Toc465820246 \h </w:instrText>
        </w:r>
        <w:r w:rsidR="00FC3866">
          <w:rPr>
            <w:webHidden/>
          </w:rPr>
        </w:r>
        <w:r w:rsidR="00FC3866">
          <w:rPr>
            <w:webHidden/>
          </w:rPr>
          <w:fldChar w:fldCharType="separate"/>
        </w:r>
        <w:r w:rsidR="00055297">
          <w:rPr>
            <w:webHidden/>
          </w:rPr>
          <w:t>112</w:t>
        </w:r>
        <w:r w:rsidR="00FC3866">
          <w:rPr>
            <w:webHidden/>
          </w:rPr>
          <w:fldChar w:fldCharType="end"/>
        </w:r>
      </w:hyperlink>
    </w:p>
    <w:p w:rsidR="00FC3866" w:rsidRDefault="0004287A">
      <w:pPr>
        <w:pStyle w:val="TOC2"/>
      </w:pPr>
      <w:hyperlink w:anchor="_Toc465820247" w:history="1">
        <w:r w:rsidR="00FC3866" w:rsidRPr="00BB5F55">
          <w:rPr>
            <w:rStyle w:val="Hyperlink"/>
          </w:rPr>
          <w:t>7.2</w:t>
        </w:r>
        <w:r w:rsidR="00FC3866">
          <w:tab/>
        </w:r>
        <w:r w:rsidR="00FC3866" w:rsidRPr="00BB5F55">
          <w:rPr>
            <w:rStyle w:val="Hyperlink"/>
          </w:rPr>
          <w:t>Renewable input boost circuitry, measurement and modulation</w:t>
        </w:r>
        <w:r w:rsidR="00FC3866">
          <w:rPr>
            <w:webHidden/>
          </w:rPr>
          <w:tab/>
        </w:r>
        <w:r w:rsidR="00FC3866">
          <w:rPr>
            <w:webHidden/>
          </w:rPr>
          <w:fldChar w:fldCharType="begin"/>
        </w:r>
        <w:r w:rsidR="00FC3866">
          <w:rPr>
            <w:webHidden/>
          </w:rPr>
          <w:instrText xml:space="preserve"> PAGEREF _Toc465820247 \h </w:instrText>
        </w:r>
        <w:r w:rsidR="00FC3866">
          <w:rPr>
            <w:webHidden/>
          </w:rPr>
        </w:r>
        <w:r w:rsidR="00FC3866">
          <w:rPr>
            <w:webHidden/>
          </w:rPr>
          <w:fldChar w:fldCharType="separate"/>
        </w:r>
        <w:r w:rsidR="00055297">
          <w:rPr>
            <w:webHidden/>
          </w:rPr>
          <w:t>113</w:t>
        </w:r>
        <w:r w:rsidR="00FC3866">
          <w:rPr>
            <w:webHidden/>
          </w:rPr>
          <w:fldChar w:fldCharType="end"/>
        </w:r>
      </w:hyperlink>
    </w:p>
    <w:p w:rsidR="00FC3866" w:rsidRDefault="0004287A">
      <w:pPr>
        <w:pStyle w:val="TOC2"/>
      </w:pPr>
      <w:hyperlink w:anchor="_Toc465820248" w:history="1">
        <w:r w:rsidR="00FC3866" w:rsidRPr="00BB5F55">
          <w:rPr>
            <w:rStyle w:val="Hyperlink"/>
          </w:rPr>
          <w:t>7.3</w:t>
        </w:r>
        <w:r w:rsidR="00FC3866">
          <w:tab/>
        </w:r>
        <w:r w:rsidR="00FC3866" w:rsidRPr="00BB5F55">
          <w:rPr>
            <w:rStyle w:val="Hyperlink"/>
          </w:rPr>
          <w:t>Energy storage and peripheral boost circuitry</w:t>
        </w:r>
        <w:r w:rsidR="00FC3866">
          <w:rPr>
            <w:webHidden/>
          </w:rPr>
          <w:tab/>
        </w:r>
        <w:r w:rsidR="00FC3866">
          <w:rPr>
            <w:webHidden/>
          </w:rPr>
          <w:fldChar w:fldCharType="begin"/>
        </w:r>
        <w:r w:rsidR="00FC3866">
          <w:rPr>
            <w:webHidden/>
          </w:rPr>
          <w:instrText xml:space="preserve"> PAGEREF _Toc465820248 \h </w:instrText>
        </w:r>
        <w:r w:rsidR="00FC3866">
          <w:rPr>
            <w:webHidden/>
          </w:rPr>
        </w:r>
        <w:r w:rsidR="00FC3866">
          <w:rPr>
            <w:webHidden/>
          </w:rPr>
          <w:fldChar w:fldCharType="separate"/>
        </w:r>
        <w:r w:rsidR="00055297">
          <w:rPr>
            <w:webHidden/>
          </w:rPr>
          <w:t>114</w:t>
        </w:r>
        <w:r w:rsidR="00FC3866">
          <w:rPr>
            <w:webHidden/>
          </w:rPr>
          <w:fldChar w:fldCharType="end"/>
        </w:r>
      </w:hyperlink>
    </w:p>
    <w:p w:rsidR="00FC3866" w:rsidRDefault="0004287A">
      <w:pPr>
        <w:pStyle w:val="TOC2"/>
      </w:pPr>
      <w:hyperlink w:anchor="_Toc465820249" w:history="1">
        <w:r w:rsidR="00FC3866" w:rsidRPr="00BB5F55">
          <w:rPr>
            <w:rStyle w:val="Hyperlink"/>
          </w:rPr>
          <w:t>7.4</w:t>
        </w:r>
        <w:r w:rsidR="00FC3866">
          <w:tab/>
        </w:r>
        <w:r w:rsidR="00FC3866" w:rsidRPr="00BB5F55">
          <w:rPr>
            <w:rStyle w:val="Hyperlink"/>
          </w:rPr>
          <w:t>Stepdown power supplies (peripheral domains)</w:t>
        </w:r>
        <w:r w:rsidR="00FC3866">
          <w:rPr>
            <w:webHidden/>
          </w:rPr>
          <w:tab/>
        </w:r>
        <w:r w:rsidR="00FC3866">
          <w:rPr>
            <w:webHidden/>
          </w:rPr>
          <w:fldChar w:fldCharType="begin"/>
        </w:r>
        <w:r w:rsidR="00FC3866">
          <w:rPr>
            <w:webHidden/>
          </w:rPr>
          <w:instrText xml:space="preserve"> PAGEREF _Toc465820249 \h </w:instrText>
        </w:r>
        <w:r w:rsidR="00FC3866">
          <w:rPr>
            <w:webHidden/>
          </w:rPr>
        </w:r>
        <w:r w:rsidR="00FC3866">
          <w:rPr>
            <w:webHidden/>
          </w:rPr>
          <w:fldChar w:fldCharType="separate"/>
        </w:r>
        <w:r w:rsidR="00055297">
          <w:rPr>
            <w:webHidden/>
          </w:rPr>
          <w:t>115</w:t>
        </w:r>
        <w:r w:rsidR="00FC3866">
          <w:rPr>
            <w:webHidden/>
          </w:rPr>
          <w:fldChar w:fldCharType="end"/>
        </w:r>
      </w:hyperlink>
    </w:p>
    <w:p w:rsidR="00FC3866" w:rsidRDefault="0004287A">
      <w:pPr>
        <w:pStyle w:val="TOC2"/>
      </w:pPr>
      <w:hyperlink w:anchor="_Toc465820250" w:history="1">
        <w:r w:rsidR="00FC3866" w:rsidRPr="00BB5F55">
          <w:rPr>
            <w:rStyle w:val="Hyperlink"/>
          </w:rPr>
          <w:t>7.5</w:t>
        </w:r>
        <w:r w:rsidR="00FC3866">
          <w:tab/>
        </w:r>
        <w:r w:rsidR="00FC3866" w:rsidRPr="00BB5F55">
          <w:rPr>
            <w:rStyle w:val="Hyperlink"/>
          </w:rPr>
          <w:t>Energy storage and peripheral boost circuitry</w:t>
        </w:r>
        <w:r w:rsidR="00FC3866">
          <w:rPr>
            <w:webHidden/>
          </w:rPr>
          <w:tab/>
        </w:r>
        <w:r w:rsidR="00FC3866">
          <w:rPr>
            <w:webHidden/>
          </w:rPr>
          <w:fldChar w:fldCharType="begin"/>
        </w:r>
        <w:r w:rsidR="00FC3866">
          <w:rPr>
            <w:webHidden/>
          </w:rPr>
          <w:instrText xml:space="preserve"> PAGEREF _Toc465820250 \h </w:instrText>
        </w:r>
        <w:r w:rsidR="00FC3866">
          <w:rPr>
            <w:webHidden/>
          </w:rPr>
        </w:r>
        <w:r w:rsidR="00FC3866">
          <w:rPr>
            <w:webHidden/>
          </w:rPr>
          <w:fldChar w:fldCharType="separate"/>
        </w:r>
        <w:r w:rsidR="00055297">
          <w:rPr>
            <w:webHidden/>
          </w:rPr>
          <w:t>116</w:t>
        </w:r>
        <w:r w:rsidR="00FC3866">
          <w:rPr>
            <w:webHidden/>
          </w:rPr>
          <w:fldChar w:fldCharType="end"/>
        </w:r>
      </w:hyperlink>
    </w:p>
    <w:p w:rsidR="00FC3866" w:rsidRDefault="0004287A">
      <w:pPr>
        <w:pStyle w:val="TOC2"/>
      </w:pPr>
      <w:hyperlink w:anchor="_Toc465820251" w:history="1">
        <w:r w:rsidR="00FC3866" w:rsidRPr="00BB5F55">
          <w:rPr>
            <w:rStyle w:val="Hyperlink"/>
          </w:rPr>
          <w:t>7.6</w:t>
        </w:r>
        <w:r w:rsidR="00FC3866">
          <w:tab/>
        </w:r>
        <w:r w:rsidR="00FC3866" w:rsidRPr="00BB5F55">
          <w:rPr>
            <w:rStyle w:val="Hyperlink"/>
          </w:rPr>
          <w:t>Peripheral domain current measurement</w:t>
        </w:r>
        <w:r w:rsidR="00FC3866">
          <w:rPr>
            <w:webHidden/>
          </w:rPr>
          <w:tab/>
        </w:r>
        <w:r w:rsidR="00FC3866">
          <w:rPr>
            <w:webHidden/>
          </w:rPr>
          <w:fldChar w:fldCharType="begin"/>
        </w:r>
        <w:r w:rsidR="00FC3866">
          <w:rPr>
            <w:webHidden/>
          </w:rPr>
          <w:instrText xml:space="preserve"> PAGEREF _Toc465820251 \h </w:instrText>
        </w:r>
        <w:r w:rsidR="00FC3866">
          <w:rPr>
            <w:webHidden/>
          </w:rPr>
        </w:r>
        <w:r w:rsidR="00FC3866">
          <w:rPr>
            <w:webHidden/>
          </w:rPr>
          <w:fldChar w:fldCharType="separate"/>
        </w:r>
        <w:r w:rsidR="00055297">
          <w:rPr>
            <w:webHidden/>
          </w:rPr>
          <w:t>117</w:t>
        </w:r>
        <w:r w:rsidR="00FC3866">
          <w:rPr>
            <w:webHidden/>
          </w:rPr>
          <w:fldChar w:fldCharType="end"/>
        </w:r>
      </w:hyperlink>
    </w:p>
    <w:p w:rsidR="00FC3866" w:rsidRDefault="0004287A">
      <w:pPr>
        <w:pStyle w:val="TOC2"/>
      </w:pPr>
      <w:hyperlink w:anchor="_Toc465820252" w:history="1">
        <w:r w:rsidR="00FC3866" w:rsidRPr="00BB5F55">
          <w:rPr>
            <w:rStyle w:val="Hyperlink"/>
          </w:rPr>
          <w:t>7.7</w:t>
        </w:r>
        <w:r w:rsidR="00FC3866">
          <w:tab/>
        </w:r>
        <w:r w:rsidR="00FC3866" w:rsidRPr="00BB5F55">
          <w:rPr>
            <w:rStyle w:val="Hyperlink"/>
          </w:rPr>
          <w:t>Communications peripherals</w:t>
        </w:r>
        <w:r w:rsidR="00FC3866">
          <w:rPr>
            <w:webHidden/>
          </w:rPr>
          <w:tab/>
        </w:r>
        <w:r w:rsidR="00FC3866">
          <w:rPr>
            <w:webHidden/>
          </w:rPr>
          <w:fldChar w:fldCharType="begin"/>
        </w:r>
        <w:r w:rsidR="00FC3866">
          <w:rPr>
            <w:webHidden/>
          </w:rPr>
          <w:instrText xml:space="preserve"> PAGEREF _Toc465820252 \h </w:instrText>
        </w:r>
        <w:r w:rsidR="00FC3866">
          <w:rPr>
            <w:webHidden/>
          </w:rPr>
        </w:r>
        <w:r w:rsidR="00FC3866">
          <w:rPr>
            <w:webHidden/>
          </w:rPr>
          <w:fldChar w:fldCharType="separate"/>
        </w:r>
        <w:r w:rsidR="00055297">
          <w:rPr>
            <w:webHidden/>
          </w:rPr>
          <w:t>118</w:t>
        </w:r>
        <w:r w:rsidR="00FC3866">
          <w:rPr>
            <w:webHidden/>
          </w:rPr>
          <w:fldChar w:fldCharType="end"/>
        </w:r>
      </w:hyperlink>
    </w:p>
    <w:p w:rsidR="00FC3866" w:rsidRDefault="0004287A">
      <w:pPr>
        <w:pStyle w:val="TOC2"/>
      </w:pPr>
      <w:hyperlink w:anchor="_Toc465820253" w:history="1">
        <w:r w:rsidR="00FC3866" w:rsidRPr="00BB5F55">
          <w:rPr>
            <w:rStyle w:val="Hyperlink"/>
          </w:rPr>
          <w:t>7.8</w:t>
        </w:r>
        <w:r w:rsidR="00FC3866">
          <w:tab/>
        </w:r>
        <w:r w:rsidR="00FC3866" w:rsidRPr="00BB5F55">
          <w:rPr>
            <w:rStyle w:val="Hyperlink"/>
          </w:rPr>
          <w:t>Analog domain</w:t>
        </w:r>
        <w:r w:rsidR="00FC3866">
          <w:rPr>
            <w:webHidden/>
          </w:rPr>
          <w:tab/>
        </w:r>
        <w:r w:rsidR="00FC3866">
          <w:rPr>
            <w:webHidden/>
          </w:rPr>
          <w:fldChar w:fldCharType="begin"/>
        </w:r>
        <w:r w:rsidR="00FC3866">
          <w:rPr>
            <w:webHidden/>
          </w:rPr>
          <w:instrText xml:space="preserve"> PAGEREF _Toc465820253 \h </w:instrText>
        </w:r>
        <w:r w:rsidR="00FC3866">
          <w:rPr>
            <w:webHidden/>
          </w:rPr>
        </w:r>
        <w:r w:rsidR="00FC3866">
          <w:rPr>
            <w:webHidden/>
          </w:rPr>
          <w:fldChar w:fldCharType="separate"/>
        </w:r>
        <w:r w:rsidR="00055297">
          <w:rPr>
            <w:webHidden/>
          </w:rPr>
          <w:t>119</w:t>
        </w:r>
        <w:r w:rsidR="00FC3866">
          <w:rPr>
            <w:webHidden/>
          </w:rPr>
          <w:fldChar w:fldCharType="end"/>
        </w:r>
      </w:hyperlink>
    </w:p>
    <w:p w:rsidR="00FC3866" w:rsidRDefault="0004287A">
      <w:pPr>
        <w:pStyle w:val="TOC1"/>
        <w:tabs>
          <w:tab w:val="right" w:leader="dot" w:pos="8990"/>
        </w:tabs>
        <w:rPr>
          <w:noProof/>
        </w:rPr>
      </w:pPr>
      <w:hyperlink w:anchor="_Toc465820254" w:history="1">
        <w:r w:rsidR="00FC3866" w:rsidRPr="00BB5F55">
          <w:rPr>
            <w:rStyle w:val="Hyperlink"/>
            <w:noProof/>
          </w:rPr>
          <w:t xml:space="preserve"> Appendix B: ASDM-300F Schematic</w:t>
        </w:r>
        <w:r w:rsidR="00FC3866">
          <w:rPr>
            <w:noProof/>
            <w:webHidden/>
          </w:rPr>
          <w:tab/>
        </w:r>
        <w:r w:rsidR="00FC3866">
          <w:rPr>
            <w:noProof/>
            <w:webHidden/>
          </w:rPr>
          <w:fldChar w:fldCharType="begin"/>
        </w:r>
        <w:r w:rsidR="00FC3866">
          <w:rPr>
            <w:noProof/>
            <w:webHidden/>
          </w:rPr>
          <w:instrText xml:space="preserve"> PAGEREF _Toc465820254 \h </w:instrText>
        </w:r>
        <w:r w:rsidR="00FC3866">
          <w:rPr>
            <w:noProof/>
            <w:webHidden/>
          </w:rPr>
        </w:r>
        <w:r w:rsidR="00FC3866">
          <w:rPr>
            <w:noProof/>
            <w:webHidden/>
          </w:rPr>
          <w:fldChar w:fldCharType="separate"/>
        </w:r>
        <w:r w:rsidR="00055297">
          <w:rPr>
            <w:noProof/>
            <w:webHidden/>
          </w:rPr>
          <w:t>120</w:t>
        </w:r>
        <w:r w:rsidR="00FC3866">
          <w:rPr>
            <w:noProof/>
            <w:webHidden/>
          </w:rPr>
          <w:fldChar w:fldCharType="end"/>
        </w:r>
      </w:hyperlink>
    </w:p>
    <w:p w:rsidR="00FC3866" w:rsidRDefault="0004287A">
      <w:pPr>
        <w:pStyle w:val="TOC1"/>
        <w:tabs>
          <w:tab w:val="right" w:leader="dot" w:pos="8990"/>
        </w:tabs>
        <w:rPr>
          <w:noProof/>
        </w:rPr>
      </w:pPr>
      <w:hyperlink w:anchor="_Toc465820255" w:history="1">
        <w:r w:rsidR="00FC3866" w:rsidRPr="00BB5F55">
          <w:rPr>
            <w:rStyle w:val="Hyperlink"/>
            <w:noProof/>
          </w:rPr>
          <w:t xml:space="preserve"> Appendix C: PPS-330D Schematic</w:t>
        </w:r>
        <w:r w:rsidR="00FC3866">
          <w:rPr>
            <w:noProof/>
            <w:webHidden/>
          </w:rPr>
          <w:tab/>
        </w:r>
        <w:r w:rsidR="00FC3866">
          <w:rPr>
            <w:noProof/>
            <w:webHidden/>
          </w:rPr>
          <w:fldChar w:fldCharType="begin"/>
        </w:r>
        <w:r w:rsidR="00FC3866">
          <w:rPr>
            <w:noProof/>
            <w:webHidden/>
          </w:rPr>
          <w:instrText xml:space="preserve"> PAGEREF _Toc465820255 \h </w:instrText>
        </w:r>
        <w:r w:rsidR="00FC3866">
          <w:rPr>
            <w:noProof/>
            <w:webHidden/>
          </w:rPr>
        </w:r>
        <w:r w:rsidR="00FC3866">
          <w:rPr>
            <w:noProof/>
            <w:webHidden/>
          </w:rPr>
          <w:fldChar w:fldCharType="separate"/>
        </w:r>
        <w:r w:rsidR="00055297">
          <w:rPr>
            <w:noProof/>
            <w:webHidden/>
          </w:rPr>
          <w:t>121</w:t>
        </w:r>
        <w:r w:rsidR="00FC3866">
          <w:rPr>
            <w:noProof/>
            <w:webHidden/>
          </w:rPr>
          <w:fldChar w:fldCharType="end"/>
        </w:r>
      </w:hyperlink>
    </w:p>
    <w:p w:rsidR="00FC3866" w:rsidRDefault="0004287A">
      <w:pPr>
        <w:pStyle w:val="TOC1"/>
        <w:tabs>
          <w:tab w:val="right" w:leader="dot" w:pos="8990"/>
        </w:tabs>
        <w:rPr>
          <w:noProof/>
        </w:rPr>
      </w:pPr>
      <w:hyperlink w:anchor="_Toc465820256" w:history="1">
        <w:r w:rsidR="00FC3866" w:rsidRPr="00BB5F55">
          <w:rPr>
            <w:rStyle w:val="Hyperlink"/>
            <w:noProof/>
          </w:rPr>
          <w:t xml:space="preserve"> Appendix D: PLR-5010D (Rev0) Schematic</w:t>
        </w:r>
        <w:r w:rsidR="00FC3866">
          <w:rPr>
            <w:noProof/>
            <w:webHidden/>
          </w:rPr>
          <w:tab/>
        </w:r>
        <w:r w:rsidR="00FC3866">
          <w:rPr>
            <w:noProof/>
            <w:webHidden/>
          </w:rPr>
          <w:fldChar w:fldCharType="begin"/>
        </w:r>
        <w:r w:rsidR="00FC3866">
          <w:rPr>
            <w:noProof/>
            <w:webHidden/>
          </w:rPr>
          <w:instrText xml:space="preserve"> PAGEREF _Toc465820256 \h </w:instrText>
        </w:r>
        <w:r w:rsidR="00FC3866">
          <w:rPr>
            <w:noProof/>
            <w:webHidden/>
          </w:rPr>
        </w:r>
        <w:r w:rsidR="00FC3866">
          <w:rPr>
            <w:noProof/>
            <w:webHidden/>
          </w:rPr>
          <w:fldChar w:fldCharType="separate"/>
        </w:r>
        <w:r w:rsidR="00055297">
          <w:rPr>
            <w:noProof/>
            <w:webHidden/>
          </w:rPr>
          <w:t>122</w:t>
        </w:r>
        <w:r w:rsidR="00FC3866">
          <w:rPr>
            <w:noProof/>
            <w:webHidden/>
          </w:rPr>
          <w:fldChar w:fldCharType="end"/>
        </w:r>
      </w:hyperlink>
    </w:p>
    <w:p w:rsidR="00FC3866" w:rsidRDefault="0004287A">
      <w:pPr>
        <w:pStyle w:val="TOC1"/>
        <w:tabs>
          <w:tab w:val="right" w:leader="dot" w:pos="8990"/>
        </w:tabs>
        <w:rPr>
          <w:noProof/>
        </w:rPr>
      </w:pPr>
      <w:hyperlink w:anchor="_Toc465820257" w:history="1">
        <w:r w:rsidR="00FC3866" w:rsidRPr="00BB5F55">
          <w:rPr>
            <w:rStyle w:val="Hyperlink"/>
            <w:noProof/>
          </w:rPr>
          <w:t xml:space="preserve"> Appendix E: PLR-5010D (Rev1) Schematic</w:t>
        </w:r>
        <w:r w:rsidR="00FC3866">
          <w:rPr>
            <w:noProof/>
            <w:webHidden/>
          </w:rPr>
          <w:tab/>
        </w:r>
        <w:r w:rsidR="00FC3866">
          <w:rPr>
            <w:noProof/>
            <w:webHidden/>
          </w:rPr>
          <w:fldChar w:fldCharType="begin"/>
        </w:r>
        <w:r w:rsidR="00FC3866">
          <w:rPr>
            <w:noProof/>
            <w:webHidden/>
          </w:rPr>
          <w:instrText xml:space="preserve"> PAGEREF _Toc465820257 \h </w:instrText>
        </w:r>
        <w:r w:rsidR="00FC3866">
          <w:rPr>
            <w:noProof/>
            <w:webHidden/>
          </w:rPr>
        </w:r>
        <w:r w:rsidR="00FC3866">
          <w:rPr>
            <w:noProof/>
            <w:webHidden/>
          </w:rPr>
          <w:fldChar w:fldCharType="separate"/>
        </w:r>
        <w:r w:rsidR="00055297">
          <w:rPr>
            <w:noProof/>
            <w:webHidden/>
          </w:rPr>
          <w:t>123</w:t>
        </w:r>
        <w:r w:rsidR="00FC3866">
          <w:rPr>
            <w:noProof/>
            <w:webHidden/>
          </w:rPr>
          <w:fldChar w:fldCharType="end"/>
        </w:r>
      </w:hyperlink>
    </w:p>
    <w:p w:rsidR="00FC3866" w:rsidRDefault="0004287A">
      <w:pPr>
        <w:pStyle w:val="TOC1"/>
        <w:tabs>
          <w:tab w:val="right" w:leader="dot" w:pos="8990"/>
        </w:tabs>
        <w:rPr>
          <w:noProof/>
        </w:rPr>
      </w:pPr>
      <w:hyperlink w:anchor="_Toc465820258" w:history="1">
        <w:r w:rsidR="00FC3866" w:rsidRPr="00BB5F55">
          <w:rPr>
            <w:rStyle w:val="Hyperlink"/>
            <w:noProof/>
          </w:rPr>
          <w:t xml:space="preserve"> Appendix F: DEB429A Schematic</w:t>
        </w:r>
        <w:r w:rsidR="00FC3866">
          <w:rPr>
            <w:noProof/>
            <w:webHidden/>
          </w:rPr>
          <w:tab/>
        </w:r>
        <w:r w:rsidR="00FC3866">
          <w:rPr>
            <w:noProof/>
            <w:webHidden/>
          </w:rPr>
          <w:fldChar w:fldCharType="begin"/>
        </w:r>
        <w:r w:rsidR="00FC3866">
          <w:rPr>
            <w:noProof/>
            <w:webHidden/>
          </w:rPr>
          <w:instrText xml:space="preserve"> PAGEREF _Toc465820258 \h </w:instrText>
        </w:r>
        <w:r w:rsidR="00FC3866">
          <w:rPr>
            <w:noProof/>
            <w:webHidden/>
          </w:rPr>
        </w:r>
        <w:r w:rsidR="00FC3866">
          <w:rPr>
            <w:noProof/>
            <w:webHidden/>
          </w:rPr>
          <w:fldChar w:fldCharType="separate"/>
        </w:r>
        <w:r w:rsidR="00055297">
          <w:rPr>
            <w:noProof/>
            <w:webHidden/>
          </w:rPr>
          <w:t>124</w:t>
        </w:r>
        <w:r w:rsidR="00FC3866">
          <w:rPr>
            <w:noProof/>
            <w:webHidden/>
          </w:rPr>
          <w:fldChar w:fldCharType="end"/>
        </w:r>
      </w:hyperlink>
    </w:p>
    <w:p w:rsidR="002D29FB" w:rsidRPr="004579C5" w:rsidRDefault="002D29FB" w:rsidP="004579C5">
      <w:pPr>
        <w:pStyle w:val="Footer"/>
        <w:tabs>
          <w:tab w:val="clear" w:pos="4320"/>
          <w:tab w:val="clear" w:pos="8640"/>
        </w:tabs>
        <w:spacing w:line="480" w:lineRule="auto"/>
        <w:jc w:val="center"/>
        <w:rPr>
          <w:b/>
        </w:rPr>
      </w:pPr>
      <w:r>
        <w:rPr>
          <w:b/>
        </w:rPr>
        <w:fldChar w:fldCharType="end"/>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TABLES</w:t>
      </w:r>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65776533" w:history="1">
        <w:r w:rsidR="00D0007A" w:rsidRPr="00A20A9C">
          <w:rPr>
            <w:rStyle w:val="Hyperlink"/>
            <w:noProof/>
          </w:rPr>
          <w:t>Table 1: PPP as Derived from State Diagram</w:t>
        </w:r>
        <w:r w:rsidR="00D0007A">
          <w:rPr>
            <w:noProof/>
            <w:webHidden/>
          </w:rPr>
          <w:tab/>
        </w:r>
        <w:r w:rsidR="00D0007A">
          <w:rPr>
            <w:noProof/>
            <w:webHidden/>
          </w:rPr>
          <w:fldChar w:fldCharType="begin"/>
        </w:r>
        <w:r w:rsidR="00D0007A">
          <w:rPr>
            <w:noProof/>
            <w:webHidden/>
          </w:rPr>
          <w:instrText xml:space="preserve"> PAGEREF _Toc465776533 \h </w:instrText>
        </w:r>
        <w:r w:rsidR="00D0007A">
          <w:rPr>
            <w:noProof/>
            <w:webHidden/>
          </w:rPr>
        </w:r>
        <w:r w:rsidR="00D0007A">
          <w:rPr>
            <w:noProof/>
            <w:webHidden/>
          </w:rPr>
          <w:fldChar w:fldCharType="separate"/>
        </w:r>
        <w:r w:rsidR="00055297">
          <w:rPr>
            <w:noProof/>
            <w:webHidden/>
          </w:rPr>
          <w:t>18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34" w:history="1">
        <w:r w:rsidR="00D0007A" w:rsidRPr="00A20A9C">
          <w:rPr>
            <w:rStyle w:val="Hyperlink"/>
            <w:noProof/>
          </w:rPr>
          <w:t>Table 2: Estimated State Voltage Current and Duration Pairs</w:t>
        </w:r>
        <w:r w:rsidR="00D0007A">
          <w:rPr>
            <w:noProof/>
            <w:webHidden/>
          </w:rPr>
          <w:tab/>
        </w:r>
        <w:r w:rsidR="00D0007A">
          <w:rPr>
            <w:noProof/>
            <w:webHidden/>
          </w:rPr>
          <w:fldChar w:fldCharType="begin"/>
        </w:r>
        <w:r w:rsidR="00D0007A">
          <w:rPr>
            <w:noProof/>
            <w:webHidden/>
          </w:rPr>
          <w:instrText xml:space="preserve"> PAGEREF _Toc465776534 \h </w:instrText>
        </w:r>
        <w:r w:rsidR="00D0007A">
          <w:rPr>
            <w:noProof/>
            <w:webHidden/>
          </w:rPr>
        </w:r>
        <w:r w:rsidR="00D0007A">
          <w:rPr>
            <w:noProof/>
            <w:webHidden/>
          </w:rPr>
          <w:fldChar w:fldCharType="separate"/>
        </w:r>
        <w:r w:rsidR="00055297">
          <w:rPr>
            <w:noProof/>
            <w:webHidden/>
          </w:rPr>
          <w:t>19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35" w:history="1">
        <w:r w:rsidR="00D0007A" w:rsidRPr="00A20A9C">
          <w:rPr>
            <w:rStyle w:val="Hyperlink"/>
            <w:noProof/>
          </w:rPr>
          <w:t>Table 3: Typical External Peripherals</w:t>
        </w:r>
        <w:r w:rsidR="00D0007A">
          <w:rPr>
            <w:noProof/>
            <w:webHidden/>
          </w:rPr>
          <w:tab/>
        </w:r>
        <w:r w:rsidR="00D0007A">
          <w:rPr>
            <w:noProof/>
            <w:webHidden/>
          </w:rPr>
          <w:fldChar w:fldCharType="begin"/>
        </w:r>
        <w:r w:rsidR="00D0007A">
          <w:rPr>
            <w:noProof/>
            <w:webHidden/>
          </w:rPr>
          <w:instrText xml:space="preserve"> PAGEREF _Toc465776535 \h </w:instrText>
        </w:r>
        <w:r w:rsidR="00D0007A">
          <w:rPr>
            <w:noProof/>
            <w:webHidden/>
          </w:rPr>
        </w:r>
        <w:r w:rsidR="00D0007A">
          <w:rPr>
            <w:noProof/>
            <w:webHidden/>
          </w:rPr>
          <w:fldChar w:fldCharType="separate"/>
        </w:r>
        <w:r w:rsidR="00055297">
          <w:rPr>
            <w:noProof/>
            <w:webHidden/>
          </w:rPr>
          <w:t>20</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36" w:history="1">
        <w:r w:rsidR="00D0007A" w:rsidRPr="00A20A9C">
          <w:rPr>
            <w:rStyle w:val="Hyperlink"/>
            <w:noProof/>
          </w:rPr>
          <w:t>Table 4: MCP25AA512 Peripheral Power Profile</w:t>
        </w:r>
        <w:r w:rsidR="00D0007A">
          <w:rPr>
            <w:noProof/>
            <w:webHidden/>
          </w:rPr>
          <w:tab/>
        </w:r>
        <w:r w:rsidR="00D0007A">
          <w:rPr>
            <w:noProof/>
            <w:webHidden/>
          </w:rPr>
          <w:fldChar w:fldCharType="begin"/>
        </w:r>
        <w:r w:rsidR="00D0007A">
          <w:rPr>
            <w:noProof/>
            <w:webHidden/>
          </w:rPr>
          <w:instrText xml:space="preserve"> PAGEREF _Toc465776536 \h </w:instrText>
        </w:r>
        <w:r w:rsidR="00D0007A">
          <w:rPr>
            <w:noProof/>
            <w:webHidden/>
          </w:rPr>
        </w:r>
        <w:r w:rsidR="00D0007A">
          <w:rPr>
            <w:noProof/>
            <w:webHidden/>
          </w:rPr>
          <w:fldChar w:fldCharType="separate"/>
        </w:r>
        <w:r w:rsidR="00055297">
          <w:rPr>
            <w:noProof/>
            <w:webHidden/>
          </w:rPr>
          <w:t>27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37" w:history="1">
        <w:r w:rsidR="00D0007A" w:rsidRPr="00A20A9C">
          <w:rPr>
            <w:rStyle w:val="Hyperlink"/>
            <w:noProof/>
          </w:rPr>
          <w:t>Table 5: MCP25AA512 Energy Consumption</w:t>
        </w:r>
        <w:r w:rsidR="00D0007A">
          <w:rPr>
            <w:noProof/>
            <w:webHidden/>
          </w:rPr>
          <w:tab/>
        </w:r>
        <w:r w:rsidR="00D0007A">
          <w:rPr>
            <w:noProof/>
            <w:webHidden/>
          </w:rPr>
          <w:fldChar w:fldCharType="begin"/>
        </w:r>
        <w:r w:rsidR="00D0007A">
          <w:rPr>
            <w:noProof/>
            <w:webHidden/>
          </w:rPr>
          <w:instrText xml:space="preserve"> PAGEREF _Toc465776537 \h </w:instrText>
        </w:r>
        <w:r w:rsidR="00D0007A">
          <w:rPr>
            <w:noProof/>
            <w:webHidden/>
          </w:rPr>
        </w:r>
        <w:r w:rsidR="00D0007A">
          <w:rPr>
            <w:noProof/>
            <w:webHidden/>
          </w:rPr>
          <w:fldChar w:fldCharType="separate"/>
        </w:r>
        <w:r w:rsidR="00055297">
          <w:rPr>
            <w:noProof/>
            <w:webHidden/>
          </w:rPr>
          <w:t>27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38" w:history="1">
        <w:r w:rsidR="00D0007A" w:rsidRPr="00A20A9C">
          <w:rPr>
            <w:rStyle w:val="Hyperlink"/>
            <w:noProof/>
          </w:rPr>
          <w:t>Table 6: MCP25AA512 Energy Consumption and Duty Cycle</w:t>
        </w:r>
        <w:r w:rsidR="00D0007A">
          <w:rPr>
            <w:noProof/>
            <w:webHidden/>
          </w:rPr>
          <w:tab/>
        </w:r>
        <w:r w:rsidR="00D0007A">
          <w:rPr>
            <w:noProof/>
            <w:webHidden/>
          </w:rPr>
          <w:fldChar w:fldCharType="begin"/>
        </w:r>
        <w:r w:rsidR="00D0007A">
          <w:rPr>
            <w:noProof/>
            <w:webHidden/>
          </w:rPr>
          <w:instrText xml:space="preserve"> PAGEREF _Toc465776538 \h </w:instrText>
        </w:r>
        <w:r w:rsidR="00D0007A">
          <w:rPr>
            <w:noProof/>
            <w:webHidden/>
          </w:rPr>
        </w:r>
        <w:r w:rsidR="00D0007A">
          <w:rPr>
            <w:noProof/>
            <w:webHidden/>
          </w:rPr>
          <w:fldChar w:fldCharType="separate"/>
        </w:r>
        <w:r w:rsidR="00055297">
          <w:rPr>
            <w:noProof/>
            <w:webHidden/>
          </w:rPr>
          <w:t>28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39" w:history="1">
        <w:r w:rsidR="00D0007A" w:rsidRPr="00A20A9C">
          <w:rPr>
            <w:rStyle w:val="Hyperlink"/>
            <w:noProof/>
          </w:rPr>
          <w:t>Table 7: M25PX16 Peripheral Power Profile</w:t>
        </w:r>
        <w:r w:rsidR="00D0007A">
          <w:rPr>
            <w:noProof/>
            <w:webHidden/>
          </w:rPr>
          <w:tab/>
        </w:r>
        <w:r w:rsidR="00D0007A">
          <w:rPr>
            <w:noProof/>
            <w:webHidden/>
          </w:rPr>
          <w:fldChar w:fldCharType="begin"/>
        </w:r>
        <w:r w:rsidR="00D0007A">
          <w:rPr>
            <w:noProof/>
            <w:webHidden/>
          </w:rPr>
          <w:instrText xml:space="preserve"> PAGEREF _Toc465776539 \h </w:instrText>
        </w:r>
        <w:r w:rsidR="00D0007A">
          <w:rPr>
            <w:noProof/>
            <w:webHidden/>
          </w:rPr>
        </w:r>
        <w:r w:rsidR="00D0007A">
          <w:rPr>
            <w:noProof/>
            <w:webHidden/>
          </w:rPr>
          <w:fldChar w:fldCharType="separate"/>
        </w:r>
        <w:r w:rsidR="00055297">
          <w:rPr>
            <w:noProof/>
            <w:webHidden/>
          </w:rPr>
          <w:t>31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0" w:history="1">
        <w:r w:rsidR="00D0007A" w:rsidRPr="00A20A9C">
          <w:rPr>
            <w:rStyle w:val="Hyperlink"/>
            <w:noProof/>
          </w:rPr>
          <w:t>Table 8: M25PX16 Energy Consumption</w:t>
        </w:r>
        <w:r w:rsidR="00D0007A">
          <w:rPr>
            <w:noProof/>
            <w:webHidden/>
          </w:rPr>
          <w:tab/>
        </w:r>
        <w:r w:rsidR="00D0007A">
          <w:rPr>
            <w:noProof/>
            <w:webHidden/>
          </w:rPr>
          <w:fldChar w:fldCharType="begin"/>
        </w:r>
        <w:r w:rsidR="00D0007A">
          <w:rPr>
            <w:noProof/>
            <w:webHidden/>
          </w:rPr>
          <w:instrText xml:space="preserve"> PAGEREF _Toc465776540 \h </w:instrText>
        </w:r>
        <w:r w:rsidR="00D0007A">
          <w:rPr>
            <w:noProof/>
            <w:webHidden/>
          </w:rPr>
        </w:r>
        <w:r w:rsidR="00D0007A">
          <w:rPr>
            <w:noProof/>
            <w:webHidden/>
          </w:rPr>
          <w:fldChar w:fldCharType="separate"/>
        </w:r>
        <w:r w:rsidR="00055297">
          <w:rPr>
            <w:noProof/>
            <w:webHidden/>
          </w:rPr>
          <w:t>32</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1" w:history="1">
        <w:r w:rsidR="00D0007A" w:rsidRPr="00A20A9C">
          <w:rPr>
            <w:rStyle w:val="Hyperlink"/>
            <w:noProof/>
          </w:rPr>
          <w:t>Table 9: Generic Micro-SD Memory Card Peripheral Power Profile</w:t>
        </w:r>
        <w:r w:rsidR="00D0007A">
          <w:rPr>
            <w:noProof/>
            <w:webHidden/>
          </w:rPr>
          <w:tab/>
        </w:r>
        <w:r w:rsidR="00D0007A">
          <w:rPr>
            <w:noProof/>
            <w:webHidden/>
          </w:rPr>
          <w:fldChar w:fldCharType="begin"/>
        </w:r>
        <w:r w:rsidR="00D0007A">
          <w:rPr>
            <w:noProof/>
            <w:webHidden/>
          </w:rPr>
          <w:instrText xml:space="preserve"> PAGEREF _Toc465776541 \h </w:instrText>
        </w:r>
        <w:r w:rsidR="00D0007A">
          <w:rPr>
            <w:noProof/>
            <w:webHidden/>
          </w:rPr>
        </w:r>
        <w:r w:rsidR="00D0007A">
          <w:rPr>
            <w:noProof/>
            <w:webHidden/>
          </w:rPr>
          <w:fldChar w:fldCharType="separate"/>
        </w:r>
        <w:r w:rsidR="00055297">
          <w:rPr>
            <w:noProof/>
            <w:webHidden/>
          </w:rPr>
          <w:t>36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2" w:history="1">
        <w:r w:rsidR="00D0007A" w:rsidRPr="00A20A9C">
          <w:rPr>
            <w:rStyle w:val="Hyperlink"/>
            <w:noProof/>
          </w:rPr>
          <w:t>Table 10: Sandisk Micro-SD Card Energy Consumption</w:t>
        </w:r>
        <w:r w:rsidR="00D0007A">
          <w:rPr>
            <w:noProof/>
            <w:webHidden/>
          </w:rPr>
          <w:tab/>
        </w:r>
        <w:r w:rsidR="00D0007A">
          <w:rPr>
            <w:noProof/>
            <w:webHidden/>
          </w:rPr>
          <w:fldChar w:fldCharType="begin"/>
        </w:r>
        <w:r w:rsidR="00D0007A">
          <w:rPr>
            <w:noProof/>
            <w:webHidden/>
          </w:rPr>
          <w:instrText xml:space="preserve"> PAGEREF _Toc465776542 \h </w:instrText>
        </w:r>
        <w:r w:rsidR="00D0007A">
          <w:rPr>
            <w:noProof/>
            <w:webHidden/>
          </w:rPr>
        </w:r>
        <w:r w:rsidR="00D0007A">
          <w:rPr>
            <w:noProof/>
            <w:webHidden/>
          </w:rPr>
          <w:fldChar w:fldCharType="separate"/>
        </w:r>
        <w:r w:rsidR="00055297">
          <w:rPr>
            <w:noProof/>
            <w:webHidden/>
          </w:rPr>
          <w:t>37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3" w:history="1">
        <w:r w:rsidR="00D0007A" w:rsidRPr="00A20A9C">
          <w:rPr>
            <w:rStyle w:val="Hyperlink"/>
            <w:noProof/>
          </w:rPr>
          <w:t>Table 11: Lexar Micro-SD Card Energy Consumption</w:t>
        </w:r>
        <w:r w:rsidR="00D0007A">
          <w:rPr>
            <w:noProof/>
            <w:webHidden/>
          </w:rPr>
          <w:tab/>
        </w:r>
        <w:r w:rsidR="00D0007A">
          <w:rPr>
            <w:noProof/>
            <w:webHidden/>
          </w:rPr>
          <w:fldChar w:fldCharType="begin"/>
        </w:r>
        <w:r w:rsidR="00D0007A">
          <w:rPr>
            <w:noProof/>
            <w:webHidden/>
          </w:rPr>
          <w:instrText xml:space="preserve"> PAGEREF _Toc465776543 \h </w:instrText>
        </w:r>
        <w:r w:rsidR="00D0007A">
          <w:rPr>
            <w:noProof/>
            <w:webHidden/>
          </w:rPr>
        </w:r>
        <w:r w:rsidR="00D0007A">
          <w:rPr>
            <w:noProof/>
            <w:webHidden/>
          </w:rPr>
          <w:fldChar w:fldCharType="separate"/>
        </w:r>
        <w:r w:rsidR="00055297">
          <w:rPr>
            <w:noProof/>
            <w:webHidden/>
          </w:rPr>
          <w:t>37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4" w:history="1">
        <w:r w:rsidR="00D0007A" w:rsidRPr="00A20A9C">
          <w:rPr>
            <w:rStyle w:val="Hyperlink"/>
            <w:noProof/>
          </w:rPr>
          <w:t>Table 12: Micro-SD Card Energy Consumption</w:t>
        </w:r>
        <w:r w:rsidR="00D0007A">
          <w:rPr>
            <w:noProof/>
            <w:webHidden/>
          </w:rPr>
          <w:tab/>
        </w:r>
        <w:r w:rsidR="00D0007A">
          <w:rPr>
            <w:noProof/>
            <w:webHidden/>
          </w:rPr>
          <w:fldChar w:fldCharType="begin"/>
        </w:r>
        <w:r w:rsidR="00D0007A">
          <w:rPr>
            <w:noProof/>
            <w:webHidden/>
          </w:rPr>
          <w:instrText xml:space="preserve"> PAGEREF _Toc465776544 \h </w:instrText>
        </w:r>
        <w:r w:rsidR="00D0007A">
          <w:rPr>
            <w:noProof/>
            <w:webHidden/>
          </w:rPr>
        </w:r>
        <w:r w:rsidR="00D0007A">
          <w:rPr>
            <w:noProof/>
            <w:webHidden/>
          </w:rPr>
          <w:fldChar w:fldCharType="separate"/>
        </w:r>
        <w:r w:rsidR="00055297">
          <w:rPr>
            <w:noProof/>
            <w:webHidden/>
          </w:rPr>
          <w:t>40</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5" w:history="1">
        <w:r w:rsidR="00D0007A" w:rsidRPr="00A20A9C">
          <w:rPr>
            <w:rStyle w:val="Hyperlink"/>
            <w:noProof/>
          </w:rPr>
          <w:t>Table 13: Kingston Micro-SD Card Energy Consumption</w:t>
        </w:r>
        <w:r w:rsidR="00D0007A">
          <w:rPr>
            <w:noProof/>
            <w:webHidden/>
          </w:rPr>
          <w:tab/>
        </w:r>
        <w:r w:rsidR="00D0007A">
          <w:rPr>
            <w:noProof/>
            <w:webHidden/>
          </w:rPr>
          <w:fldChar w:fldCharType="begin"/>
        </w:r>
        <w:r w:rsidR="00D0007A">
          <w:rPr>
            <w:noProof/>
            <w:webHidden/>
          </w:rPr>
          <w:instrText xml:space="preserve"> PAGEREF _Toc465776545 \h </w:instrText>
        </w:r>
        <w:r w:rsidR="00D0007A">
          <w:rPr>
            <w:noProof/>
            <w:webHidden/>
          </w:rPr>
        </w:r>
        <w:r w:rsidR="00D0007A">
          <w:rPr>
            <w:noProof/>
            <w:webHidden/>
          </w:rPr>
          <w:fldChar w:fldCharType="separate"/>
        </w:r>
        <w:r w:rsidR="00055297">
          <w:rPr>
            <w:noProof/>
            <w:webHidden/>
          </w:rPr>
          <w:t>41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6" w:history="1">
        <w:r w:rsidR="00D0007A" w:rsidRPr="00A20A9C">
          <w:rPr>
            <w:rStyle w:val="Hyperlink"/>
            <w:noProof/>
          </w:rPr>
          <w:t>Table 14: HIH-6130 Peripheral Power Profile</w:t>
        </w:r>
        <w:r w:rsidR="00D0007A">
          <w:rPr>
            <w:noProof/>
            <w:webHidden/>
          </w:rPr>
          <w:tab/>
        </w:r>
        <w:r w:rsidR="00D0007A">
          <w:rPr>
            <w:noProof/>
            <w:webHidden/>
          </w:rPr>
          <w:fldChar w:fldCharType="begin"/>
        </w:r>
        <w:r w:rsidR="00D0007A">
          <w:rPr>
            <w:noProof/>
            <w:webHidden/>
          </w:rPr>
          <w:instrText xml:space="preserve"> PAGEREF _Toc465776546 \h </w:instrText>
        </w:r>
        <w:r w:rsidR="00D0007A">
          <w:rPr>
            <w:noProof/>
            <w:webHidden/>
          </w:rPr>
        </w:r>
        <w:r w:rsidR="00D0007A">
          <w:rPr>
            <w:noProof/>
            <w:webHidden/>
          </w:rPr>
          <w:fldChar w:fldCharType="separate"/>
        </w:r>
        <w:r w:rsidR="00055297">
          <w:rPr>
            <w:noProof/>
            <w:webHidden/>
          </w:rPr>
          <w:t>47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7" w:history="1">
        <w:r w:rsidR="00D0007A" w:rsidRPr="00A20A9C">
          <w:rPr>
            <w:rStyle w:val="Hyperlink"/>
            <w:noProof/>
          </w:rPr>
          <w:t>Table 15: HIH-6130 Energy Consumption</w:t>
        </w:r>
        <w:r w:rsidR="00D0007A">
          <w:rPr>
            <w:noProof/>
            <w:webHidden/>
          </w:rPr>
          <w:tab/>
        </w:r>
        <w:r w:rsidR="00D0007A">
          <w:rPr>
            <w:noProof/>
            <w:webHidden/>
          </w:rPr>
          <w:fldChar w:fldCharType="begin"/>
        </w:r>
        <w:r w:rsidR="00D0007A">
          <w:rPr>
            <w:noProof/>
            <w:webHidden/>
          </w:rPr>
          <w:instrText xml:space="preserve"> PAGEREF _Toc465776547 \h </w:instrText>
        </w:r>
        <w:r w:rsidR="00D0007A">
          <w:rPr>
            <w:noProof/>
            <w:webHidden/>
          </w:rPr>
        </w:r>
        <w:r w:rsidR="00D0007A">
          <w:rPr>
            <w:noProof/>
            <w:webHidden/>
          </w:rPr>
          <w:fldChar w:fldCharType="separate"/>
        </w:r>
        <w:r w:rsidR="00055297">
          <w:rPr>
            <w:noProof/>
            <w:webHidden/>
          </w:rPr>
          <w:t>47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8" w:history="1">
        <w:r w:rsidR="00D0007A" w:rsidRPr="00A20A9C">
          <w:rPr>
            <w:rStyle w:val="Hyperlink"/>
            <w:noProof/>
          </w:rPr>
          <w:t>Table 16: SMPS and LDO Output Voltages for Various Feedback Inputs</w:t>
        </w:r>
        <w:r w:rsidR="00D0007A">
          <w:rPr>
            <w:noProof/>
            <w:webHidden/>
          </w:rPr>
          <w:tab/>
        </w:r>
        <w:r w:rsidR="00D0007A">
          <w:rPr>
            <w:noProof/>
            <w:webHidden/>
          </w:rPr>
          <w:fldChar w:fldCharType="begin"/>
        </w:r>
        <w:r w:rsidR="00D0007A">
          <w:rPr>
            <w:noProof/>
            <w:webHidden/>
          </w:rPr>
          <w:instrText xml:space="preserve"> PAGEREF _Toc465776548 \h </w:instrText>
        </w:r>
        <w:r w:rsidR="00D0007A">
          <w:rPr>
            <w:noProof/>
            <w:webHidden/>
          </w:rPr>
        </w:r>
        <w:r w:rsidR="00D0007A">
          <w:rPr>
            <w:noProof/>
            <w:webHidden/>
          </w:rPr>
          <w:fldChar w:fldCharType="separate"/>
        </w:r>
        <w:r w:rsidR="00055297">
          <w:rPr>
            <w:noProof/>
            <w:webHidden/>
          </w:rPr>
          <w:t>52</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49" w:history="1">
        <w:r w:rsidR="00D0007A" w:rsidRPr="00A20A9C">
          <w:rPr>
            <w:rStyle w:val="Hyperlink"/>
            <w:noProof/>
          </w:rPr>
          <w:t>Table 17: Analog Signals Provided by the DEB429A</w:t>
        </w:r>
        <w:r w:rsidR="00D0007A">
          <w:rPr>
            <w:noProof/>
            <w:webHidden/>
          </w:rPr>
          <w:tab/>
        </w:r>
        <w:r w:rsidR="00D0007A">
          <w:rPr>
            <w:noProof/>
            <w:webHidden/>
          </w:rPr>
          <w:fldChar w:fldCharType="begin"/>
        </w:r>
        <w:r w:rsidR="00D0007A">
          <w:rPr>
            <w:noProof/>
            <w:webHidden/>
          </w:rPr>
          <w:instrText xml:space="preserve"> PAGEREF _Toc465776549 \h </w:instrText>
        </w:r>
        <w:r w:rsidR="00D0007A">
          <w:rPr>
            <w:noProof/>
            <w:webHidden/>
          </w:rPr>
        </w:r>
        <w:r w:rsidR="00D0007A">
          <w:rPr>
            <w:noProof/>
            <w:webHidden/>
          </w:rPr>
          <w:fldChar w:fldCharType="separate"/>
        </w:r>
        <w:r w:rsidR="00055297">
          <w:rPr>
            <w:noProof/>
            <w:webHidden/>
          </w:rPr>
          <w:t>68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0" w:history="1">
        <w:r w:rsidR="00D0007A" w:rsidRPr="00A20A9C">
          <w:rPr>
            <w:rStyle w:val="Hyperlink"/>
            <w:noProof/>
          </w:rPr>
          <w:t>Table 18: EEPROM Operation Energy</w:t>
        </w:r>
        <w:r w:rsidR="00D0007A">
          <w:rPr>
            <w:noProof/>
            <w:webHidden/>
          </w:rPr>
          <w:tab/>
        </w:r>
        <w:r w:rsidR="00D0007A">
          <w:rPr>
            <w:noProof/>
            <w:webHidden/>
          </w:rPr>
          <w:fldChar w:fldCharType="begin"/>
        </w:r>
        <w:r w:rsidR="00D0007A">
          <w:rPr>
            <w:noProof/>
            <w:webHidden/>
          </w:rPr>
          <w:instrText xml:space="preserve"> PAGEREF _Toc465776550 \h </w:instrText>
        </w:r>
        <w:r w:rsidR="00D0007A">
          <w:rPr>
            <w:noProof/>
            <w:webHidden/>
          </w:rPr>
        </w:r>
        <w:r w:rsidR="00D0007A">
          <w:rPr>
            <w:noProof/>
            <w:webHidden/>
          </w:rPr>
          <w:fldChar w:fldCharType="separate"/>
        </w:r>
        <w:r w:rsidR="00055297">
          <w:rPr>
            <w:noProof/>
            <w:webHidden/>
          </w:rPr>
          <w:t>85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1" w:history="1">
        <w:r w:rsidR="00D0007A" w:rsidRPr="00A20A9C">
          <w:rPr>
            <w:rStyle w:val="Hyperlink"/>
            <w:noProof/>
          </w:rPr>
          <w:t>Table 19: EEPROM Operation Latency</w:t>
        </w:r>
        <w:r w:rsidR="00D0007A">
          <w:rPr>
            <w:noProof/>
            <w:webHidden/>
          </w:rPr>
          <w:tab/>
        </w:r>
        <w:r w:rsidR="00D0007A">
          <w:rPr>
            <w:noProof/>
            <w:webHidden/>
          </w:rPr>
          <w:fldChar w:fldCharType="begin"/>
        </w:r>
        <w:r w:rsidR="00D0007A">
          <w:rPr>
            <w:noProof/>
            <w:webHidden/>
          </w:rPr>
          <w:instrText xml:space="preserve"> PAGEREF _Toc465776551 \h </w:instrText>
        </w:r>
        <w:r w:rsidR="00D0007A">
          <w:rPr>
            <w:noProof/>
            <w:webHidden/>
          </w:rPr>
        </w:r>
        <w:r w:rsidR="00D0007A">
          <w:rPr>
            <w:noProof/>
            <w:webHidden/>
          </w:rPr>
          <w:fldChar w:fldCharType="separate"/>
        </w:r>
        <w:r w:rsidR="00055297">
          <w:rPr>
            <w:noProof/>
            <w:webHidden/>
          </w:rPr>
          <w:t>85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2" w:history="1">
        <w:r w:rsidR="00D0007A" w:rsidRPr="00A20A9C">
          <w:rPr>
            <w:rStyle w:val="Hyperlink"/>
            <w:noProof/>
          </w:rPr>
          <w:t>Table 20: NOR Serial Flash Operation Energy</w:t>
        </w:r>
        <w:r w:rsidR="00D0007A">
          <w:rPr>
            <w:noProof/>
            <w:webHidden/>
          </w:rPr>
          <w:tab/>
        </w:r>
        <w:r w:rsidR="00D0007A">
          <w:rPr>
            <w:noProof/>
            <w:webHidden/>
          </w:rPr>
          <w:fldChar w:fldCharType="begin"/>
        </w:r>
        <w:r w:rsidR="00D0007A">
          <w:rPr>
            <w:noProof/>
            <w:webHidden/>
          </w:rPr>
          <w:instrText xml:space="preserve"> PAGEREF _Toc465776552 \h </w:instrText>
        </w:r>
        <w:r w:rsidR="00D0007A">
          <w:rPr>
            <w:noProof/>
            <w:webHidden/>
          </w:rPr>
        </w:r>
        <w:r w:rsidR="00D0007A">
          <w:rPr>
            <w:noProof/>
            <w:webHidden/>
          </w:rPr>
          <w:fldChar w:fldCharType="separate"/>
        </w:r>
        <w:r w:rsidR="00055297">
          <w:rPr>
            <w:noProof/>
            <w:webHidden/>
          </w:rPr>
          <w:t>87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3" w:history="1">
        <w:r w:rsidR="00D0007A" w:rsidRPr="00A20A9C">
          <w:rPr>
            <w:rStyle w:val="Hyperlink"/>
            <w:noProof/>
          </w:rPr>
          <w:t>Table 21: NOR Serial Flash Operation Latency</w:t>
        </w:r>
        <w:r w:rsidR="00D0007A">
          <w:rPr>
            <w:noProof/>
            <w:webHidden/>
          </w:rPr>
          <w:tab/>
        </w:r>
        <w:r w:rsidR="00D0007A">
          <w:rPr>
            <w:noProof/>
            <w:webHidden/>
          </w:rPr>
          <w:fldChar w:fldCharType="begin"/>
        </w:r>
        <w:r w:rsidR="00D0007A">
          <w:rPr>
            <w:noProof/>
            <w:webHidden/>
          </w:rPr>
          <w:instrText xml:space="preserve"> PAGEREF _Toc465776553 \h </w:instrText>
        </w:r>
        <w:r w:rsidR="00D0007A">
          <w:rPr>
            <w:noProof/>
            <w:webHidden/>
          </w:rPr>
        </w:r>
        <w:r w:rsidR="00D0007A">
          <w:rPr>
            <w:noProof/>
            <w:webHidden/>
          </w:rPr>
          <w:fldChar w:fldCharType="separate"/>
        </w:r>
        <w:r w:rsidR="00055297">
          <w:rPr>
            <w:noProof/>
            <w:webHidden/>
          </w:rPr>
          <w:t>87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4" w:history="1">
        <w:r w:rsidR="00D0007A" w:rsidRPr="00A20A9C">
          <w:rPr>
            <w:rStyle w:val="Hyperlink"/>
            <w:noProof/>
          </w:rPr>
          <w:t>Table 22: NAND Serial Flash Operation Energy</w:t>
        </w:r>
        <w:r w:rsidR="00D0007A">
          <w:rPr>
            <w:noProof/>
            <w:webHidden/>
          </w:rPr>
          <w:tab/>
        </w:r>
        <w:r w:rsidR="00D0007A">
          <w:rPr>
            <w:noProof/>
            <w:webHidden/>
          </w:rPr>
          <w:fldChar w:fldCharType="begin"/>
        </w:r>
        <w:r w:rsidR="00D0007A">
          <w:rPr>
            <w:noProof/>
            <w:webHidden/>
          </w:rPr>
          <w:instrText xml:space="preserve"> PAGEREF _Toc465776554 \h </w:instrText>
        </w:r>
        <w:r w:rsidR="00D0007A">
          <w:rPr>
            <w:noProof/>
            <w:webHidden/>
          </w:rPr>
        </w:r>
        <w:r w:rsidR="00D0007A">
          <w:rPr>
            <w:noProof/>
            <w:webHidden/>
          </w:rPr>
          <w:fldChar w:fldCharType="separate"/>
        </w:r>
        <w:r w:rsidR="00055297">
          <w:rPr>
            <w:noProof/>
            <w:webHidden/>
          </w:rPr>
          <w:t>89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5" w:history="1">
        <w:r w:rsidR="00D0007A" w:rsidRPr="00A20A9C">
          <w:rPr>
            <w:rStyle w:val="Hyperlink"/>
            <w:noProof/>
          </w:rPr>
          <w:t>Table 23: NAND Serial Flash Operation Latency</w:t>
        </w:r>
        <w:r w:rsidR="00D0007A">
          <w:rPr>
            <w:noProof/>
            <w:webHidden/>
          </w:rPr>
          <w:tab/>
        </w:r>
        <w:r w:rsidR="00D0007A">
          <w:rPr>
            <w:noProof/>
            <w:webHidden/>
          </w:rPr>
          <w:fldChar w:fldCharType="begin"/>
        </w:r>
        <w:r w:rsidR="00D0007A">
          <w:rPr>
            <w:noProof/>
            <w:webHidden/>
          </w:rPr>
          <w:instrText xml:space="preserve"> PAGEREF _Toc465776555 \h </w:instrText>
        </w:r>
        <w:r w:rsidR="00D0007A">
          <w:rPr>
            <w:noProof/>
            <w:webHidden/>
          </w:rPr>
        </w:r>
        <w:r w:rsidR="00D0007A">
          <w:rPr>
            <w:noProof/>
            <w:webHidden/>
          </w:rPr>
          <w:fldChar w:fldCharType="separate"/>
        </w:r>
        <w:r w:rsidR="00055297">
          <w:rPr>
            <w:noProof/>
            <w:webHidden/>
          </w:rPr>
          <w:t>89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6" w:history="1">
        <w:r w:rsidR="00D0007A" w:rsidRPr="00A20A9C">
          <w:rPr>
            <w:rStyle w:val="Hyperlink"/>
            <w:noProof/>
          </w:rPr>
          <w:t>Table 24: Sandisk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_Toc465776556 \h </w:instrText>
        </w:r>
        <w:r w:rsidR="00D0007A">
          <w:rPr>
            <w:noProof/>
            <w:webHidden/>
          </w:rPr>
        </w:r>
        <w:r w:rsidR="00D0007A">
          <w:rPr>
            <w:noProof/>
            <w:webHidden/>
          </w:rPr>
          <w:fldChar w:fldCharType="separate"/>
        </w:r>
        <w:r w:rsidR="00055297">
          <w:rPr>
            <w:noProof/>
            <w:webHidden/>
          </w:rPr>
          <w:t>93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7" w:history="1">
        <w:r w:rsidR="00D0007A" w:rsidRPr="00A20A9C">
          <w:rPr>
            <w:rStyle w:val="Hyperlink"/>
            <w:noProof/>
          </w:rPr>
          <w:t>Table 25: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_Toc465776557 \h </w:instrText>
        </w:r>
        <w:r w:rsidR="00D0007A">
          <w:rPr>
            <w:noProof/>
            <w:webHidden/>
          </w:rPr>
        </w:r>
        <w:r w:rsidR="00D0007A">
          <w:rPr>
            <w:noProof/>
            <w:webHidden/>
          </w:rPr>
          <w:fldChar w:fldCharType="separate"/>
        </w:r>
        <w:r w:rsidR="00055297">
          <w:rPr>
            <w:noProof/>
            <w:webHidden/>
          </w:rPr>
          <w:t>95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8" w:history="1">
        <w:r w:rsidR="00D0007A" w:rsidRPr="00A20A9C">
          <w:rPr>
            <w:rStyle w:val="Hyperlink"/>
            <w:noProof/>
          </w:rPr>
          <w:t>Table 26: Swissbit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_Toc465776558 \h </w:instrText>
        </w:r>
        <w:r w:rsidR="00D0007A">
          <w:rPr>
            <w:noProof/>
            <w:webHidden/>
          </w:rPr>
        </w:r>
        <w:r w:rsidR="00D0007A">
          <w:rPr>
            <w:noProof/>
            <w:webHidden/>
          </w:rPr>
          <w:fldChar w:fldCharType="separate"/>
        </w:r>
        <w:r w:rsidR="00055297">
          <w:rPr>
            <w:noProof/>
            <w:webHidden/>
          </w:rPr>
          <w:t>97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59" w:history="1">
        <w:r w:rsidR="00D0007A" w:rsidRPr="00A20A9C">
          <w:rPr>
            <w:rStyle w:val="Hyperlink"/>
            <w:noProof/>
          </w:rPr>
          <w:t>Table 27: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_Toc465776559 \h </w:instrText>
        </w:r>
        <w:r w:rsidR="00D0007A">
          <w:rPr>
            <w:noProof/>
            <w:webHidden/>
          </w:rPr>
        </w:r>
        <w:r w:rsidR="00D0007A">
          <w:rPr>
            <w:noProof/>
            <w:webHidden/>
          </w:rPr>
          <w:fldChar w:fldCharType="separate"/>
        </w:r>
        <w:r w:rsidR="00055297">
          <w:rPr>
            <w:noProof/>
            <w:webHidden/>
          </w:rPr>
          <w:t>99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60" w:history="1">
        <w:r w:rsidR="00D0007A" w:rsidRPr="00A20A9C">
          <w:rPr>
            <w:rStyle w:val="Hyperlink"/>
            <w:noProof/>
          </w:rPr>
          <w:t>Table 28: HIH-6130 Operation Energy</w:t>
        </w:r>
        <w:r w:rsidR="00D0007A">
          <w:rPr>
            <w:noProof/>
            <w:webHidden/>
          </w:rPr>
          <w:tab/>
        </w:r>
        <w:r w:rsidR="00D0007A">
          <w:rPr>
            <w:noProof/>
            <w:webHidden/>
          </w:rPr>
          <w:fldChar w:fldCharType="begin"/>
        </w:r>
        <w:r w:rsidR="00D0007A">
          <w:rPr>
            <w:noProof/>
            <w:webHidden/>
          </w:rPr>
          <w:instrText xml:space="preserve"> PAGEREF _Toc465776560 \h </w:instrText>
        </w:r>
        <w:r w:rsidR="00D0007A">
          <w:rPr>
            <w:noProof/>
            <w:webHidden/>
          </w:rPr>
        </w:r>
        <w:r w:rsidR="00D0007A">
          <w:rPr>
            <w:noProof/>
            <w:webHidden/>
          </w:rPr>
          <w:fldChar w:fldCharType="separate"/>
        </w:r>
        <w:r w:rsidR="00055297">
          <w:rPr>
            <w:noProof/>
            <w:webHidden/>
          </w:rPr>
          <w:t>101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61" w:history="1">
        <w:r w:rsidR="00D0007A" w:rsidRPr="00A20A9C">
          <w:rPr>
            <w:rStyle w:val="Hyperlink"/>
            <w:noProof/>
          </w:rPr>
          <w:t>Table 29: HIH-6130 Operation Latency</w:t>
        </w:r>
        <w:r w:rsidR="00D0007A">
          <w:rPr>
            <w:noProof/>
            <w:webHidden/>
          </w:rPr>
          <w:tab/>
        </w:r>
        <w:r w:rsidR="00D0007A">
          <w:rPr>
            <w:noProof/>
            <w:webHidden/>
          </w:rPr>
          <w:fldChar w:fldCharType="begin"/>
        </w:r>
        <w:r w:rsidR="00D0007A">
          <w:rPr>
            <w:noProof/>
            <w:webHidden/>
          </w:rPr>
          <w:instrText xml:space="preserve"> PAGEREF _Toc465776561 \h </w:instrText>
        </w:r>
        <w:r w:rsidR="00D0007A">
          <w:rPr>
            <w:noProof/>
            <w:webHidden/>
          </w:rPr>
        </w:r>
        <w:r w:rsidR="00D0007A">
          <w:rPr>
            <w:noProof/>
            <w:webHidden/>
          </w:rPr>
          <w:fldChar w:fldCharType="separate"/>
        </w:r>
        <w:r w:rsidR="00055297">
          <w:rPr>
            <w:noProof/>
            <w:webHidden/>
          </w:rPr>
          <w:t>101</w:t>
        </w:r>
        <w:r w:rsidR="00D0007A">
          <w:rPr>
            <w:noProof/>
            <w:webHidden/>
          </w:rPr>
          <w:fldChar w:fldCharType="end"/>
        </w:r>
      </w:hyperlink>
    </w:p>
    <w:p w:rsidR="004579C5" w:rsidRDefault="005820DF" w:rsidP="005820DF">
      <w:pPr>
        <w:pStyle w:val="Footer"/>
        <w:tabs>
          <w:tab w:val="clear" w:pos="4320"/>
          <w:tab w:val="clear" w:pos="8640"/>
        </w:tabs>
        <w:spacing w:line="480" w:lineRule="auto"/>
        <w:jc w:val="center"/>
        <w:rPr>
          <w:b/>
        </w:rPr>
      </w:pPr>
      <w:r>
        <w:fldChar w:fldCharType="end"/>
      </w:r>
      <w:r w:rsidR="004579C5">
        <w:br w:type="page"/>
      </w:r>
      <w:r w:rsidR="004579C5" w:rsidRPr="004579C5">
        <w:rPr>
          <w:b/>
        </w:rPr>
        <w:lastRenderedPageBreak/>
        <w:t>LIST OF FIGURES</w:t>
      </w:r>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65776458" w:history="1">
        <w:r w:rsidR="00D0007A" w:rsidRPr="00910811">
          <w:rPr>
            <w:rStyle w:val="Hyperlink"/>
            <w:noProof/>
          </w:rPr>
          <w:t>Figure 1: Aperture, Setup and Hold Times</w:t>
        </w:r>
        <w:r w:rsidR="00D0007A">
          <w:rPr>
            <w:noProof/>
            <w:webHidden/>
          </w:rPr>
          <w:tab/>
        </w:r>
        <w:r w:rsidR="00D0007A">
          <w:rPr>
            <w:noProof/>
            <w:webHidden/>
          </w:rPr>
          <w:fldChar w:fldCharType="begin"/>
        </w:r>
        <w:r w:rsidR="00D0007A">
          <w:rPr>
            <w:noProof/>
            <w:webHidden/>
          </w:rPr>
          <w:instrText xml:space="preserve"> PAGEREF _Toc465776458 \h </w:instrText>
        </w:r>
        <w:r w:rsidR="00D0007A">
          <w:rPr>
            <w:noProof/>
            <w:webHidden/>
          </w:rPr>
        </w:r>
        <w:r w:rsidR="00D0007A">
          <w:rPr>
            <w:noProof/>
            <w:webHidden/>
          </w:rPr>
          <w:fldChar w:fldCharType="separate"/>
        </w:r>
        <w:r w:rsidR="00055297">
          <w:rPr>
            <w:noProof/>
            <w:webHidden/>
          </w:rPr>
          <w:t>2</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59" w:history="1">
        <w:r w:rsidR="00D0007A" w:rsidRPr="00910811">
          <w:rPr>
            <w:rStyle w:val="Hyperlink"/>
            <w:noProof/>
          </w:rPr>
          <w:t>Figure 2: Effects of Slew Rate on Theoretical Maximum Communication</w:t>
        </w:r>
        <w:r w:rsidR="00D0007A" w:rsidRPr="00910811">
          <w:rPr>
            <w:rStyle w:val="Hyperlink"/>
            <w:noProof/>
          </w:rPr>
          <w:t>s</w:t>
        </w:r>
        <w:r w:rsidR="00D0007A" w:rsidRPr="00910811">
          <w:rPr>
            <w:rStyle w:val="Hyperlink"/>
            <w:noProof/>
          </w:rPr>
          <w:t xml:space="preserve"> Speed</w:t>
        </w:r>
        <w:r w:rsidR="00D0007A">
          <w:rPr>
            <w:noProof/>
            <w:webHidden/>
          </w:rPr>
          <w:tab/>
        </w:r>
        <w:r w:rsidR="00D0007A">
          <w:rPr>
            <w:noProof/>
            <w:webHidden/>
          </w:rPr>
          <w:fldChar w:fldCharType="begin"/>
        </w:r>
        <w:r w:rsidR="00D0007A">
          <w:rPr>
            <w:noProof/>
            <w:webHidden/>
          </w:rPr>
          <w:instrText xml:space="preserve"> PAGEREF _Toc465776459 \h </w:instrText>
        </w:r>
        <w:r w:rsidR="00D0007A">
          <w:rPr>
            <w:noProof/>
            <w:webHidden/>
          </w:rPr>
        </w:r>
        <w:r w:rsidR="00D0007A">
          <w:rPr>
            <w:noProof/>
            <w:webHidden/>
          </w:rPr>
          <w:fldChar w:fldCharType="separate"/>
        </w:r>
        <w:r w:rsidR="00055297">
          <w:rPr>
            <w:noProof/>
            <w:webHidden/>
          </w:rPr>
          <w:t>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0" w:history="1">
        <w:r w:rsidR="00D0007A" w:rsidRPr="00910811">
          <w:rPr>
            <w:rStyle w:val="Hyperlink"/>
            <w:noProof/>
          </w:rPr>
          <w:t>Figure 3: Voltage Dependent / Independent Device States</w:t>
        </w:r>
        <w:r w:rsidR="00D0007A">
          <w:rPr>
            <w:noProof/>
            <w:webHidden/>
          </w:rPr>
          <w:tab/>
        </w:r>
        <w:r w:rsidR="00D0007A">
          <w:rPr>
            <w:noProof/>
            <w:webHidden/>
          </w:rPr>
          <w:fldChar w:fldCharType="begin"/>
        </w:r>
        <w:r w:rsidR="00D0007A">
          <w:rPr>
            <w:noProof/>
            <w:webHidden/>
          </w:rPr>
          <w:instrText xml:space="preserve"> PAGEREF _Toc465776460 \h </w:instrText>
        </w:r>
        <w:r w:rsidR="00D0007A">
          <w:rPr>
            <w:noProof/>
            <w:webHidden/>
          </w:rPr>
        </w:r>
        <w:r w:rsidR="00D0007A">
          <w:rPr>
            <w:noProof/>
            <w:webHidden/>
          </w:rPr>
          <w:fldChar w:fldCharType="separate"/>
        </w:r>
        <w:r w:rsidR="00055297">
          <w:rPr>
            <w:noProof/>
            <w:webHidden/>
          </w:rPr>
          <w:t>4</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1" w:history="1">
        <w:r w:rsidR="00D0007A" w:rsidRPr="00910811">
          <w:rPr>
            <w:rStyle w:val="Hyperlink"/>
            <w:noProof/>
          </w:rPr>
          <w:t>Figure 4: Impact of Voltage on Energy and Delay</w:t>
        </w:r>
        <w:r w:rsidR="00D0007A">
          <w:rPr>
            <w:noProof/>
            <w:webHidden/>
          </w:rPr>
          <w:tab/>
        </w:r>
        <w:r w:rsidR="00D0007A">
          <w:rPr>
            <w:noProof/>
            <w:webHidden/>
          </w:rPr>
          <w:fldChar w:fldCharType="begin"/>
        </w:r>
        <w:r w:rsidR="00D0007A">
          <w:rPr>
            <w:noProof/>
            <w:webHidden/>
          </w:rPr>
          <w:instrText xml:space="preserve"> PAGEREF _Toc465776461 \h </w:instrText>
        </w:r>
        <w:r w:rsidR="00D0007A">
          <w:rPr>
            <w:noProof/>
            <w:webHidden/>
          </w:rPr>
        </w:r>
        <w:r w:rsidR="00D0007A">
          <w:rPr>
            <w:noProof/>
            <w:webHidden/>
          </w:rPr>
          <w:fldChar w:fldCharType="separate"/>
        </w:r>
        <w:r w:rsidR="00055297">
          <w:rPr>
            <w:noProof/>
            <w:webHidden/>
          </w:rPr>
          <w:t>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2" w:history="1">
        <w:r w:rsidR="00D0007A" w:rsidRPr="00910811">
          <w:rPr>
            <w:rStyle w:val="Hyperlink"/>
            <w:noProof/>
          </w:rPr>
          <w:t>Figure 5: IODVS Peripheral Device Operation</w:t>
        </w:r>
        <w:r w:rsidR="00D0007A">
          <w:rPr>
            <w:noProof/>
            <w:webHidden/>
          </w:rPr>
          <w:tab/>
        </w:r>
        <w:r w:rsidR="00D0007A">
          <w:rPr>
            <w:noProof/>
            <w:webHidden/>
          </w:rPr>
          <w:fldChar w:fldCharType="begin"/>
        </w:r>
        <w:r w:rsidR="00D0007A">
          <w:rPr>
            <w:noProof/>
            <w:webHidden/>
          </w:rPr>
          <w:instrText xml:space="preserve"> PAGEREF _Toc465776462 \h </w:instrText>
        </w:r>
        <w:r w:rsidR="00D0007A">
          <w:rPr>
            <w:noProof/>
            <w:webHidden/>
          </w:rPr>
        </w:r>
        <w:r w:rsidR="00D0007A">
          <w:rPr>
            <w:noProof/>
            <w:webHidden/>
          </w:rPr>
          <w:fldChar w:fldCharType="separate"/>
        </w:r>
        <w:r w:rsidR="00055297">
          <w:rPr>
            <w:noProof/>
            <w:webHidden/>
          </w:rPr>
          <w:t>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3" w:history="1">
        <w:r w:rsidR="00D0007A" w:rsidRPr="00910811">
          <w:rPr>
            <w:rStyle w:val="Hyperlink"/>
            <w:noProof/>
          </w:rPr>
          <w:t>Figure 6: A Linear Regulator / LDO Circuit</w:t>
        </w:r>
        <w:r w:rsidR="00D0007A">
          <w:rPr>
            <w:noProof/>
            <w:webHidden/>
          </w:rPr>
          <w:tab/>
        </w:r>
        <w:r w:rsidR="00D0007A">
          <w:rPr>
            <w:noProof/>
            <w:webHidden/>
          </w:rPr>
          <w:fldChar w:fldCharType="begin"/>
        </w:r>
        <w:r w:rsidR="00D0007A">
          <w:rPr>
            <w:noProof/>
            <w:webHidden/>
          </w:rPr>
          <w:instrText xml:space="preserve"> PAGEREF _Toc465776463 \h </w:instrText>
        </w:r>
        <w:r w:rsidR="00D0007A">
          <w:rPr>
            <w:noProof/>
            <w:webHidden/>
          </w:rPr>
        </w:r>
        <w:r w:rsidR="00D0007A">
          <w:rPr>
            <w:noProof/>
            <w:webHidden/>
          </w:rPr>
          <w:fldChar w:fldCharType="separate"/>
        </w:r>
        <w:r w:rsidR="00055297">
          <w:rPr>
            <w:noProof/>
            <w:webHidden/>
          </w:rPr>
          <w:t>10</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4" w:history="1">
        <w:r w:rsidR="00D0007A" w:rsidRPr="00910811">
          <w:rPr>
            <w:rStyle w:val="Hyperlink"/>
            <w:noProof/>
          </w:rPr>
          <w:t>Figure 7: A Typical Charge Pump Circuit and Efficiencies [2]</w:t>
        </w:r>
        <w:r w:rsidR="00D0007A">
          <w:rPr>
            <w:noProof/>
            <w:webHidden/>
          </w:rPr>
          <w:tab/>
        </w:r>
        <w:r w:rsidR="00D0007A">
          <w:rPr>
            <w:noProof/>
            <w:webHidden/>
          </w:rPr>
          <w:fldChar w:fldCharType="begin"/>
        </w:r>
        <w:r w:rsidR="00D0007A">
          <w:rPr>
            <w:noProof/>
            <w:webHidden/>
          </w:rPr>
          <w:instrText xml:space="preserve"> PAGEREF _Toc465776464 \h </w:instrText>
        </w:r>
        <w:r w:rsidR="00D0007A">
          <w:rPr>
            <w:noProof/>
            <w:webHidden/>
          </w:rPr>
        </w:r>
        <w:r w:rsidR="00D0007A">
          <w:rPr>
            <w:noProof/>
            <w:webHidden/>
          </w:rPr>
          <w:fldChar w:fldCharType="separate"/>
        </w:r>
        <w:r w:rsidR="00055297">
          <w:rPr>
            <w:noProof/>
            <w:webHidden/>
          </w:rPr>
          <w:t>11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5" w:history="1">
        <w:r w:rsidR="00D0007A" w:rsidRPr="00910811">
          <w:rPr>
            <w:rStyle w:val="Hyperlink"/>
            <w:noProof/>
          </w:rPr>
          <w:t>Figure 8: A Simple SMPS in Non-Synchronous Buck Configuration [3]</w:t>
        </w:r>
        <w:r w:rsidR="00D0007A">
          <w:rPr>
            <w:noProof/>
            <w:webHidden/>
          </w:rPr>
          <w:tab/>
        </w:r>
        <w:r w:rsidR="00D0007A">
          <w:rPr>
            <w:noProof/>
            <w:webHidden/>
          </w:rPr>
          <w:fldChar w:fldCharType="begin"/>
        </w:r>
        <w:r w:rsidR="00D0007A">
          <w:rPr>
            <w:noProof/>
            <w:webHidden/>
          </w:rPr>
          <w:instrText xml:space="preserve"> PAGEREF _Toc465776465 \h </w:instrText>
        </w:r>
        <w:r w:rsidR="00D0007A">
          <w:rPr>
            <w:noProof/>
            <w:webHidden/>
          </w:rPr>
        </w:r>
        <w:r w:rsidR="00D0007A">
          <w:rPr>
            <w:noProof/>
            <w:webHidden/>
          </w:rPr>
          <w:fldChar w:fldCharType="separate"/>
        </w:r>
        <w:r w:rsidR="00055297">
          <w:rPr>
            <w:noProof/>
            <w:webHidden/>
          </w:rPr>
          <w:t>11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6" w:history="1">
        <w:r w:rsidR="00D0007A" w:rsidRPr="00910811">
          <w:rPr>
            <w:rStyle w:val="Hyperlink"/>
            <w:noProof/>
          </w:rPr>
          <w:t>Figure 9: An IODVS Enabled System</w:t>
        </w:r>
        <w:r w:rsidR="00D0007A">
          <w:rPr>
            <w:noProof/>
            <w:webHidden/>
          </w:rPr>
          <w:tab/>
        </w:r>
        <w:r w:rsidR="00D0007A">
          <w:rPr>
            <w:noProof/>
            <w:webHidden/>
          </w:rPr>
          <w:fldChar w:fldCharType="begin"/>
        </w:r>
        <w:r w:rsidR="00D0007A">
          <w:rPr>
            <w:noProof/>
            <w:webHidden/>
          </w:rPr>
          <w:instrText xml:space="preserve"> PAGEREF _Toc465776466 \h </w:instrText>
        </w:r>
        <w:r w:rsidR="00D0007A">
          <w:rPr>
            <w:noProof/>
            <w:webHidden/>
          </w:rPr>
        </w:r>
        <w:r w:rsidR="00D0007A">
          <w:rPr>
            <w:noProof/>
            <w:webHidden/>
          </w:rPr>
          <w:fldChar w:fldCharType="separate"/>
        </w:r>
        <w:r w:rsidR="00055297">
          <w:rPr>
            <w:noProof/>
            <w:webHidden/>
          </w:rPr>
          <w:t>16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7" w:history="1">
        <w:r w:rsidR="00D0007A" w:rsidRPr="00910811">
          <w:rPr>
            <w:rStyle w:val="Hyperlink"/>
            <w:noProof/>
          </w:rPr>
          <w:t>Figure 10: A SPI EEPROM Write / Verify Cycle (Not to Scale)</w:t>
        </w:r>
        <w:r w:rsidR="00D0007A">
          <w:rPr>
            <w:noProof/>
            <w:webHidden/>
          </w:rPr>
          <w:tab/>
        </w:r>
        <w:r w:rsidR="00D0007A">
          <w:rPr>
            <w:noProof/>
            <w:webHidden/>
          </w:rPr>
          <w:fldChar w:fldCharType="begin"/>
        </w:r>
        <w:r w:rsidR="00D0007A">
          <w:rPr>
            <w:noProof/>
            <w:webHidden/>
          </w:rPr>
          <w:instrText xml:space="preserve"> PAGEREF _Toc465776467 \h </w:instrText>
        </w:r>
        <w:r w:rsidR="00D0007A">
          <w:rPr>
            <w:noProof/>
            <w:webHidden/>
          </w:rPr>
        </w:r>
        <w:r w:rsidR="00D0007A">
          <w:rPr>
            <w:noProof/>
            <w:webHidden/>
          </w:rPr>
          <w:fldChar w:fldCharType="separate"/>
        </w:r>
        <w:r w:rsidR="00055297">
          <w:rPr>
            <w:noProof/>
            <w:webHidden/>
          </w:rPr>
          <w:t>17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8" w:history="1">
        <w:r w:rsidR="00D0007A" w:rsidRPr="00910811">
          <w:rPr>
            <w:rStyle w:val="Hyperlink"/>
            <w:noProof/>
          </w:rPr>
          <w:t>Figure 11: EEPROM Write Operation State Diagram and Corresponding Voltage /Time Relation</w:t>
        </w:r>
        <w:r w:rsidR="00D0007A">
          <w:rPr>
            <w:noProof/>
            <w:webHidden/>
          </w:rPr>
          <w:tab/>
        </w:r>
        <w:r w:rsidR="00D0007A">
          <w:rPr>
            <w:noProof/>
            <w:webHidden/>
          </w:rPr>
          <w:fldChar w:fldCharType="begin"/>
        </w:r>
        <w:r w:rsidR="00D0007A">
          <w:rPr>
            <w:noProof/>
            <w:webHidden/>
          </w:rPr>
          <w:instrText xml:space="preserve"> PAGEREF _Toc465776468 \h </w:instrText>
        </w:r>
        <w:r w:rsidR="00D0007A">
          <w:rPr>
            <w:noProof/>
            <w:webHidden/>
          </w:rPr>
        </w:r>
        <w:r w:rsidR="00D0007A">
          <w:rPr>
            <w:noProof/>
            <w:webHidden/>
          </w:rPr>
          <w:fldChar w:fldCharType="separate"/>
        </w:r>
        <w:r w:rsidR="00055297">
          <w:rPr>
            <w:noProof/>
            <w:webHidden/>
          </w:rPr>
          <w:t>17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69" w:history="1">
        <w:r w:rsidR="00D0007A" w:rsidRPr="00910811">
          <w:rPr>
            <w:rStyle w:val="Hyperlink"/>
            <w:noProof/>
          </w:rPr>
          <w:t>Figure 12: Peripheral Generation Measurement and Allocation (PEGMA) Circuit Board</w:t>
        </w:r>
        <w:r w:rsidR="00D0007A">
          <w:rPr>
            <w:noProof/>
            <w:webHidden/>
          </w:rPr>
          <w:tab/>
        </w:r>
        <w:r w:rsidR="00D0007A">
          <w:rPr>
            <w:noProof/>
            <w:webHidden/>
          </w:rPr>
          <w:fldChar w:fldCharType="begin"/>
        </w:r>
        <w:r w:rsidR="00D0007A">
          <w:rPr>
            <w:noProof/>
            <w:webHidden/>
          </w:rPr>
          <w:instrText xml:space="preserve"> PAGEREF _Toc465776469 \h </w:instrText>
        </w:r>
        <w:r w:rsidR="00D0007A">
          <w:rPr>
            <w:noProof/>
            <w:webHidden/>
          </w:rPr>
        </w:r>
        <w:r w:rsidR="00D0007A">
          <w:rPr>
            <w:noProof/>
            <w:webHidden/>
          </w:rPr>
          <w:fldChar w:fldCharType="separate"/>
        </w:r>
        <w:r w:rsidR="00055297">
          <w:rPr>
            <w:noProof/>
            <w:webHidden/>
          </w:rPr>
          <w:t>22</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0" w:history="1">
        <w:r w:rsidR="00D0007A" w:rsidRPr="00910811">
          <w:rPr>
            <w:rStyle w:val="Hyperlink"/>
            <w:noProof/>
          </w:rPr>
          <w:t>Figure 13: Peripheral Domain SMPS, Control and Current Sense Circuitry</w:t>
        </w:r>
        <w:r w:rsidR="00D0007A">
          <w:rPr>
            <w:noProof/>
            <w:webHidden/>
          </w:rPr>
          <w:tab/>
        </w:r>
        <w:r w:rsidR="00D0007A">
          <w:rPr>
            <w:noProof/>
            <w:webHidden/>
          </w:rPr>
          <w:fldChar w:fldCharType="begin"/>
        </w:r>
        <w:r w:rsidR="00D0007A">
          <w:rPr>
            <w:noProof/>
            <w:webHidden/>
          </w:rPr>
          <w:instrText xml:space="preserve"> PAGEREF _Toc465776470 \h </w:instrText>
        </w:r>
        <w:r w:rsidR="00D0007A">
          <w:rPr>
            <w:noProof/>
            <w:webHidden/>
          </w:rPr>
        </w:r>
        <w:r w:rsidR="00D0007A">
          <w:rPr>
            <w:noProof/>
            <w:webHidden/>
          </w:rPr>
          <w:fldChar w:fldCharType="separate"/>
        </w:r>
        <w:r w:rsidR="00055297">
          <w:rPr>
            <w:noProof/>
            <w:webHidden/>
          </w:rPr>
          <w:t>23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1" w:history="1">
        <w:r w:rsidR="00D0007A" w:rsidRPr="00910811">
          <w:rPr>
            <w:rStyle w:val="Hyperlink"/>
            <w:noProof/>
          </w:rPr>
          <w:t>Figure 14: EEPROM Write State Transition Diagram</w:t>
        </w:r>
        <w:r w:rsidR="00D0007A">
          <w:rPr>
            <w:noProof/>
            <w:webHidden/>
          </w:rPr>
          <w:tab/>
        </w:r>
        <w:r w:rsidR="00D0007A">
          <w:rPr>
            <w:noProof/>
            <w:webHidden/>
          </w:rPr>
          <w:fldChar w:fldCharType="begin"/>
        </w:r>
        <w:r w:rsidR="00D0007A">
          <w:rPr>
            <w:noProof/>
            <w:webHidden/>
          </w:rPr>
          <w:instrText xml:space="preserve"> PAGEREF _Toc465776471 \h </w:instrText>
        </w:r>
        <w:r w:rsidR="00D0007A">
          <w:rPr>
            <w:noProof/>
            <w:webHidden/>
          </w:rPr>
        </w:r>
        <w:r w:rsidR="00D0007A">
          <w:rPr>
            <w:noProof/>
            <w:webHidden/>
          </w:rPr>
          <w:fldChar w:fldCharType="separate"/>
        </w:r>
        <w:r w:rsidR="00055297">
          <w:rPr>
            <w:noProof/>
            <w:webHidden/>
          </w:rPr>
          <w:t>27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2" w:history="1">
        <w:r w:rsidR="00D0007A" w:rsidRPr="00910811">
          <w:rPr>
            <w:rStyle w:val="Hyperlink"/>
            <w:noProof/>
          </w:rPr>
          <w:t>Figure 15: EEPROM IODVS Test</w:t>
        </w:r>
        <w:r w:rsidR="00D0007A">
          <w:rPr>
            <w:noProof/>
            <w:webHidden/>
          </w:rPr>
          <w:tab/>
        </w:r>
        <w:r w:rsidR="00D0007A">
          <w:rPr>
            <w:noProof/>
            <w:webHidden/>
          </w:rPr>
          <w:fldChar w:fldCharType="begin"/>
        </w:r>
        <w:r w:rsidR="00D0007A">
          <w:rPr>
            <w:noProof/>
            <w:webHidden/>
          </w:rPr>
          <w:instrText xml:space="preserve"> PAGEREF _Toc465776472 \h </w:instrText>
        </w:r>
        <w:r w:rsidR="00D0007A">
          <w:rPr>
            <w:noProof/>
            <w:webHidden/>
          </w:rPr>
        </w:r>
        <w:r w:rsidR="00D0007A">
          <w:rPr>
            <w:noProof/>
            <w:webHidden/>
          </w:rPr>
          <w:fldChar w:fldCharType="separate"/>
        </w:r>
        <w:r w:rsidR="00055297">
          <w:rPr>
            <w:noProof/>
            <w:webHidden/>
          </w:rPr>
          <w:t>29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3" w:history="1">
        <w:r w:rsidR="00D0007A" w:rsidRPr="00910811">
          <w:rPr>
            <w:rStyle w:val="Hyperlink"/>
            <w:noProof/>
          </w:rPr>
          <w:t>Figure 16: Serial Flash Write State Transition Diagram</w:t>
        </w:r>
        <w:r w:rsidR="00D0007A">
          <w:rPr>
            <w:noProof/>
            <w:webHidden/>
          </w:rPr>
          <w:tab/>
        </w:r>
        <w:r w:rsidR="00D0007A">
          <w:rPr>
            <w:noProof/>
            <w:webHidden/>
          </w:rPr>
          <w:fldChar w:fldCharType="begin"/>
        </w:r>
        <w:r w:rsidR="00D0007A">
          <w:rPr>
            <w:noProof/>
            <w:webHidden/>
          </w:rPr>
          <w:instrText xml:space="preserve"> PAGEREF _Toc465776473 \h </w:instrText>
        </w:r>
        <w:r w:rsidR="00D0007A">
          <w:rPr>
            <w:noProof/>
            <w:webHidden/>
          </w:rPr>
        </w:r>
        <w:r w:rsidR="00D0007A">
          <w:rPr>
            <w:noProof/>
            <w:webHidden/>
          </w:rPr>
          <w:fldChar w:fldCharType="separate"/>
        </w:r>
        <w:r w:rsidR="00055297">
          <w:rPr>
            <w:noProof/>
            <w:webHidden/>
          </w:rPr>
          <w:t>31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4" w:history="1">
        <w:r w:rsidR="00D0007A" w:rsidRPr="00910811">
          <w:rPr>
            <w:rStyle w:val="Hyperlink"/>
            <w:noProof/>
          </w:rPr>
          <w:t>Figure 17: Serial Flash IODVS Test</w:t>
        </w:r>
        <w:r w:rsidR="00D0007A">
          <w:rPr>
            <w:noProof/>
            <w:webHidden/>
          </w:rPr>
          <w:tab/>
        </w:r>
        <w:r w:rsidR="00D0007A">
          <w:rPr>
            <w:noProof/>
            <w:webHidden/>
          </w:rPr>
          <w:fldChar w:fldCharType="begin"/>
        </w:r>
        <w:r w:rsidR="00D0007A">
          <w:rPr>
            <w:noProof/>
            <w:webHidden/>
          </w:rPr>
          <w:instrText xml:space="preserve"> PAGEREF _Toc465776474 \h </w:instrText>
        </w:r>
        <w:r w:rsidR="00D0007A">
          <w:rPr>
            <w:noProof/>
            <w:webHidden/>
          </w:rPr>
        </w:r>
        <w:r w:rsidR="00D0007A">
          <w:rPr>
            <w:noProof/>
            <w:webHidden/>
          </w:rPr>
          <w:fldChar w:fldCharType="separate"/>
        </w:r>
        <w:r w:rsidR="00055297">
          <w:rPr>
            <w:noProof/>
            <w:webHidden/>
          </w:rPr>
          <w:t>33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5" w:history="1">
        <w:r w:rsidR="00D0007A" w:rsidRPr="00910811">
          <w:rPr>
            <w:rStyle w:val="Hyperlink"/>
            <w:noProof/>
          </w:rPr>
          <w:t>Figure 18: Typical Micro-SD Memory Card Test</w:t>
        </w:r>
        <w:r w:rsidR="00D0007A">
          <w:rPr>
            <w:noProof/>
            <w:webHidden/>
          </w:rPr>
          <w:tab/>
        </w:r>
        <w:r w:rsidR="00D0007A">
          <w:rPr>
            <w:noProof/>
            <w:webHidden/>
          </w:rPr>
          <w:fldChar w:fldCharType="begin"/>
        </w:r>
        <w:r w:rsidR="00D0007A">
          <w:rPr>
            <w:noProof/>
            <w:webHidden/>
          </w:rPr>
          <w:instrText xml:space="preserve"> PAGEREF _Toc465776475 \h </w:instrText>
        </w:r>
        <w:r w:rsidR="00D0007A">
          <w:rPr>
            <w:noProof/>
            <w:webHidden/>
          </w:rPr>
        </w:r>
        <w:r w:rsidR="00D0007A">
          <w:rPr>
            <w:noProof/>
            <w:webHidden/>
          </w:rPr>
          <w:fldChar w:fldCharType="separate"/>
        </w:r>
        <w:r w:rsidR="00055297">
          <w:rPr>
            <w:noProof/>
            <w:webHidden/>
          </w:rPr>
          <w:t>34</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6" w:history="1">
        <w:r w:rsidR="00D0007A" w:rsidRPr="00910811">
          <w:rPr>
            <w:rStyle w:val="Hyperlink"/>
            <w:noProof/>
          </w:rPr>
          <w:t>Figure 19: Micro-SD Memory Card Write State Transition Diagram</w:t>
        </w:r>
        <w:r w:rsidR="00D0007A">
          <w:rPr>
            <w:noProof/>
            <w:webHidden/>
          </w:rPr>
          <w:tab/>
        </w:r>
        <w:r w:rsidR="00D0007A">
          <w:rPr>
            <w:noProof/>
            <w:webHidden/>
          </w:rPr>
          <w:fldChar w:fldCharType="begin"/>
        </w:r>
        <w:r w:rsidR="00D0007A">
          <w:rPr>
            <w:noProof/>
            <w:webHidden/>
          </w:rPr>
          <w:instrText xml:space="preserve"> PAGEREF _Toc465776476 \h </w:instrText>
        </w:r>
        <w:r w:rsidR="00D0007A">
          <w:rPr>
            <w:noProof/>
            <w:webHidden/>
          </w:rPr>
        </w:r>
        <w:r w:rsidR="00D0007A">
          <w:rPr>
            <w:noProof/>
            <w:webHidden/>
          </w:rPr>
          <w:fldChar w:fldCharType="separate"/>
        </w:r>
        <w:r w:rsidR="00055297">
          <w:rPr>
            <w:noProof/>
            <w:webHidden/>
          </w:rPr>
          <w:t>34</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7" w:history="1">
        <w:r w:rsidR="00D0007A" w:rsidRPr="00910811">
          <w:rPr>
            <w:rStyle w:val="Hyperlink"/>
            <w:noProof/>
          </w:rPr>
          <w:t>Figure 20: Sandisk Micro-SD Card IODVS Test</w:t>
        </w:r>
        <w:r w:rsidR="00D0007A">
          <w:rPr>
            <w:noProof/>
            <w:webHidden/>
          </w:rPr>
          <w:tab/>
        </w:r>
        <w:r w:rsidR="00D0007A">
          <w:rPr>
            <w:noProof/>
            <w:webHidden/>
          </w:rPr>
          <w:fldChar w:fldCharType="begin"/>
        </w:r>
        <w:r w:rsidR="00D0007A">
          <w:rPr>
            <w:noProof/>
            <w:webHidden/>
          </w:rPr>
          <w:instrText xml:space="preserve"> PAGEREF _Toc465776477 \h </w:instrText>
        </w:r>
        <w:r w:rsidR="00D0007A">
          <w:rPr>
            <w:noProof/>
            <w:webHidden/>
          </w:rPr>
        </w:r>
        <w:r w:rsidR="00D0007A">
          <w:rPr>
            <w:noProof/>
            <w:webHidden/>
          </w:rPr>
          <w:fldChar w:fldCharType="separate"/>
        </w:r>
        <w:r w:rsidR="00055297">
          <w:rPr>
            <w:noProof/>
            <w:webHidden/>
          </w:rPr>
          <w:t>38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8" w:history="1">
        <w:r w:rsidR="00D0007A" w:rsidRPr="00910811">
          <w:rPr>
            <w:rStyle w:val="Hyperlink"/>
            <w:noProof/>
          </w:rPr>
          <w:t>Figure 21: Lexar Micro-SD Card IODVS Test</w:t>
        </w:r>
        <w:r w:rsidR="00D0007A">
          <w:rPr>
            <w:noProof/>
            <w:webHidden/>
          </w:rPr>
          <w:tab/>
        </w:r>
        <w:r w:rsidR="00D0007A">
          <w:rPr>
            <w:noProof/>
            <w:webHidden/>
          </w:rPr>
          <w:fldChar w:fldCharType="begin"/>
        </w:r>
        <w:r w:rsidR="00D0007A">
          <w:rPr>
            <w:noProof/>
            <w:webHidden/>
          </w:rPr>
          <w:instrText xml:space="preserve"> PAGEREF _Toc465776478 \h </w:instrText>
        </w:r>
        <w:r w:rsidR="00D0007A">
          <w:rPr>
            <w:noProof/>
            <w:webHidden/>
          </w:rPr>
        </w:r>
        <w:r w:rsidR="00D0007A">
          <w:rPr>
            <w:noProof/>
            <w:webHidden/>
          </w:rPr>
          <w:fldChar w:fldCharType="separate"/>
        </w:r>
        <w:r w:rsidR="00055297">
          <w:rPr>
            <w:noProof/>
            <w:webHidden/>
          </w:rPr>
          <w:t>39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79" w:history="1">
        <w:r w:rsidR="00D0007A" w:rsidRPr="00910811">
          <w:rPr>
            <w:rStyle w:val="Hyperlink"/>
            <w:noProof/>
          </w:rPr>
          <w:t>Figure 22: SwissBit Micro-SD Card IODVS Test</w:t>
        </w:r>
        <w:r w:rsidR="00D0007A">
          <w:rPr>
            <w:noProof/>
            <w:webHidden/>
          </w:rPr>
          <w:tab/>
        </w:r>
        <w:r w:rsidR="00D0007A">
          <w:rPr>
            <w:noProof/>
            <w:webHidden/>
          </w:rPr>
          <w:fldChar w:fldCharType="begin"/>
        </w:r>
        <w:r w:rsidR="00D0007A">
          <w:rPr>
            <w:noProof/>
            <w:webHidden/>
          </w:rPr>
          <w:instrText xml:space="preserve"> PAGEREF _Toc465776479 \h </w:instrText>
        </w:r>
        <w:r w:rsidR="00D0007A">
          <w:rPr>
            <w:noProof/>
            <w:webHidden/>
          </w:rPr>
        </w:r>
        <w:r w:rsidR="00D0007A">
          <w:rPr>
            <w:noProof/>
            <w:webHidden/>
          </w:rPr>
          <w:fldChar w:fldCharType="separate"/>
        </w:r>
        <w:r w:rsidR="00055297">
          <w:rPr>
            <w:noProof/>
            <w:webHidden/>
          </w:rPr>
          <w:t>42</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0" w:history="1">
        <w:r w:rsidR="00D0007A" w:rsidRPr="00910811">
          <w:rPr>
            <w:rStyle w:val="Hyperlink"/>
            <w:noProof/>
          </w:rPr>
          <w:t>Figure 23: Kingston Micro-SD Card IODVS Test</w:t>
        </w:r>
        <w:r w:rsidR="00D0007A">
          <w:rPr>
            <w:noProof/>
            <w:webHidden/>
          </w:rPr>
          <w:tab/>
        </w:r>
        <w:r w:rsidR="00D0007A">
          <w:rPr>
            <w:noProof/>
            <w:webHidden/>
          </w:rPr>
          <w:fldChar w:fldCharType="begin"/>
        </w:r>
        <w:r w:rsidR="00D0007A">
          <w:rPr>
            <w:noProof/>
            <w:webHidden/>
          </w:rPr>
          <w:instrText xml:space="preserve"> PAGEREF _Toc465776480 \h </w:instrText>
        </w:r>
        <w:r w:rsidR="00D0007A">
          <w:rPr>
            <w:noProof/>
            <w:webHidden/>
          </w:rPr>
        </w:r>
        <w:r w:rsidR="00D0007A">
          <w:rPr>
            <w:noProof/>
            <w:webHidden/>
          </w:rPr>
          <w:fldChar w:fldCharType="separate"/>
        </w:r>
        <w:r w:rsidR="00055297">
          <w:rPr>
            <w:noProof/>
            <w:webHidden/>
          </w:rPr>
          <w:t>43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1" w:history="1">
        <w:r w:rsidR="00D0007A" w:rsidRPr="00910811">
          <w:rPr>
            <w:rStyle w:val="Hyperlink"/>
            <w:noProof/>
          </w:rPr>
          <w:t>Figure 24: HIH-6130 State Transition Diagram</w:t>
        </w:r>
        <w:r w:rsidR="00D0007A">
          <w:rPr>
            <w:noProof/>
            <w:webHidden/>
          </w:rPr>
          <w:tab/>
        </w:r>
        <w:r w:rsidR="00D0007A">
          <w:rPr>
            <w:noProof/>
            <w:webHidden/>
          </w:rPr>
          <w:fldChar w:fldCharType="begin"/>
        </w:r>
        <w:r w:rsidR="00D0007A">
          <w:rPr>
            <w:noProof/>
            <w:webHidden/>
          </w:rPr>
          <w:instrText xml:space="preserve"> PAGEREF _Toc465776481 \h </w:instrText>
        </w:r>
        <w:r w:rsidR="00D0007A">
          <w:rPr>
            <w:noProof/>
            <w:webHidden/>
          </w:rPr>
        </w:r>
        <w:r w:rsidR="00D0007A">
          <w:rPr>
            <w:noProof/>
            <w:webHidden/>
          </w:rPr>
          <w:fldChar w:fldCharType="separate"/>
        </w:r>
        <w:r w:rsidR="00055297">
          <w:rPr>
            <w:noProof/>
            <w:webHidden/>
          </w:rPr>
          <w:t>45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2" w:history="1">
        <w:r w:rsidR="00D0007A" w:rsidRPr="00910811">
          <w:rPr>
            <w:rStyle w:val="Hyperlink"/>
            <w:noProof/>
          </w:rPr>
          <w:t>Figure 25: HIH-6130 Temperature / Humidity Sensor IODVS Test</w:t>
        </w:r>
        <w:r w:rsidR="00D0007A">
          <w:rPr>
            <w:noProof/>
            <w:webHidden/>
          </w:rPr>
          <w:tab/>
        </w:r>
        <w:r w:rsidR="00D0007A">
          <w:rPr>
            <w:noProof/>
            <w:webHidden/>
          </w:rPr>
          <w:fldChar w:fldCharType="begin"/>
        </w:r>
        <w:r w:rsidR="00D0007A">
          <w:rPr>
            <w:noProof/>
            <w:webHidden/>
          </w:rPr>
          <w:instrText xml:space="preserve"> PAGEREF _Toc465776482 \h </w:instrText>
        </w:r>
        <w:r w:rsidR="00D0007A">
          <w:rPr>
            <w:noProof/>
            <w:webHidden/>
          </w:rPr>
        </w:r>
        <w:r w:rsidR="00D0007A">
          <w:rPr>
            <w:noProof/>
            <w:webHidden/>
          </w:rPr>
          <w:fldChar w:fldCharType="separate"/>
        </w:r>
        <w:r w:rsidR="00055297">
          <w:rPr>
            <w:noProof/>
            <w:webHidden/>
          </w:rPr>
          <w:t>46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3" w:history="1">
        <w:r w:rsidR="00D0007A" w:rsidRPr="00910811">
          <w:rPr>
            <w:rStyle w:val="Hyperlink"/>
            <w:noProof/>
          </w:rPr>
          <w:t>Figure 26: TPS62240 Reference Circuit [22]</w:t>
        </w:r>
        <w:r w:rsidR="00D0007A">
          <w:rPr>
            <w:noProof/>
            <w:webHidden/>
          </w:rPr>
          <w:tab/>
        </w:r>
        <w:r w:rsidR="00D0007A">
          <w:rPr>
            <w:noProof/>
            <w:webHidden/>
          </w:rPr>
          <w:fldChar w:fldCharType="begin"/>
        </w:r>
        <w:r w:rsidR="00D0007A">
          <w:rPr>
            <w:noProof/>
            <w:webHidden/>
          </w:rPr>
          <w:instrText xml:space="preserve"> PAGEREF _Toc465776483 \h </w:instrText>
        </w:r>
        <w:r w:rsidR="00D0007A">
          <w:rPr>
            <w:noProof/>
            <w:webHidden/>
          </w:rPr>
        </w:r>
        <w:r w:rsidR="00D0007A">
          <w:rPr>
            <w:noProof/>
            <w:webHidden/>
          </w:rPr>
          <w:fldChar w:fldCharType="separate"/>
        </w:r>
        <w:r w:rsidR="00055297">
          <w:rPr>
            <w:noProof/>
            <w:webHidden/>
          </w:rPr>
          <w:t>51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4" w:history="1">
        <w:r w:rsidR="00D0007A" w:rsidRPr="00910811">
          <w:rPr>
            <w:rStyle w:val="Hyperlink"/>
            <w:noProof/>
          </w:rPr>
          <w:t>Figure 27: MIC94325 Reference Circuit [32]</w:t>
        </w:r>
        <w:r w:rsidR="00D0007A">
          <w:rPr>
            <w:noProof/>
            <w:webHidden/>
          </w:rPr>
          <w:tab/>
        </w:r>
        <w:r w:rsidR="00D0007A">
          <w:rPr>
            <w:noProof/>
            <w:webHidden/>
          </w:rPr>
          <w:fldChar w:fldCharType="begin"/>
        </w:r>
        <w:r w:rsidR="00D0007A">
          <w:rPr>
            <w:noProof/>
            <w:webHidden/>
          </w:rPr>
          <w:instrText xml:space="preserve"> PAGEREF _Toc465776484 \h </w:instrText>
        </w:r>
        <w:r w:rsidR="00D0007A">
          <w:rPr>
            <w:noProof/>
            <w:webHidden/>
          </w:rPr>
        </w:r>
        <w:r w:rsidR="00D0007A">
          <w:rPr>
            <w:noProof/>
            <w:webHidden/>
          </w:rPr>
          <w:fldChar w:fldCharType="separate"/>
        </w:r>
        <w:r w:rsidR="00055297">
          <w:rPr>
            <w:noProof/>
            <w:webHidden/>
          </w:rPr>
          <w:t>51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5" w:history="1">
        <w:r w:rsidR="00D0007A" w:rsidRPr="00910811">
          <w:rPr>
            <w:rStyle w:val="Hyperlink"/>
            <w:noProof/>
          </w:rPr>
          <w:t>Figure 28: ASDM-300F</w:t>
        </w:r>
        <w:r w:rsidR="00D0007A">
          <w:rPr>
            <w:noProof/>
            <w:webHidden/>
          </w:rPr>
          <w:tab/>
        </w:r>
        <w:r w:rsidR="00D0007A">
          <w:rPr>
            <w:noProof/>
            <w:webHidden/>
          </w:rPr>
          <w:fldChar w:fldCharType="begin"/>
        </w:r>
        <w:r w:rsidR="00D0007A">
          <w:rPr>
            <w:noProof/>
            <w:webHidden/>
          </w:rPr>
          <w:instrText xml:space="preserve"> PAGEREF _Toc465776485 \h </w:instrText>
        </w:r>
        <w:r w:rsidR="00D0007A">
          <w:rPr>
            <w:noProof/>
            <w:webHidden/>
          </w:rPr>
        </w:r>
        <w:r w:rsidR="00D0007A">
          <w:rPr>
            <w:noProof/>
            <w:webHidden/>
          </w:rPr>
          <w:fldChar w:fldCharType="separate"/>
        </w:r>
        <w:r w:rsidR="00055297">
          <w:rPr>
            <w:noProof/>
            <w:webHidden/>
          </w:rPr>
          <w:t>53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6" w:history="1">
        <w:r w:rsidR="00D0007A" w:rsidRPr="00910811">
          <w:rPr>
            <w:rStyle w:val="Hyperlink"/>
            <w:noProof/>
          </w:rPr>
          <w:t>Figure 29: Gain-Bandwidth Characteristics of the MAX4377HAUA+</w:t>
        </w:r>
        <w:r w:rsidR="00D0007A">
          <w:rPr>
            <w:noProof/>
            <w:webHidden/>
          </w:rPr>
          <w:tab/>
        </w:r>
        <w:r w:rsidR="00D0007A">
          <w:rPr>
            <w:noProof/>
            <w:webHidden/>
          </w:rPr>
          <w:fldChar w:fldCharType="begin"/>
        </w:r>
        <w:r w:rsidR="00D0007A">
          <w:rPr>
            <w:noProof/>
            <w:webHidden/>
          </w:rPr>
          <w:instrText xml:space="preserve"> PAGEREF _Toc465776486 \h </w:instrText>
        </w:r>
        <w:r w:rsidR="00D0007A">
          <w:rPr>
            <w:noProof/>
            <w:webHidden/>
          </w:rPr>
        </w:r>
        <w:r w:rsidR="00D0007A">
          <w:rPr>
            <w:noProof/>
            <w:webHidden/>
          </w:rPr>
          <w:fldChar w:fldCharType="separate"/>
        </w:r>
        <w:r w:rsidR="00055297">
          <w:rPr>
            <w:noProof/>
            <w:webHidden/>
          </w:rPr>
          <w:t>54</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7" w:history="1">
        <w:r w:rsidR="00D0007A" w:rsidRPr="00910811">
          <w:rPr>
            <w:rStyle w:val="Hyperlink"/>
            <w:noProof/>
          </w:rPr>
          <w:t>Figure 30: ASDM-300F Output Voltage and Feedback Voltage Testing</w:t>
        </w:r>
        <w:r w:rsidR="00D0007A">
          <w:rPr>
            <w:noProof/>
            <w:webHidden/>
          </w:rPr>
          <w:tab/>
        </w:r>
        <w:r w:rsidR="00D0007A">
          <w:rPr>
            <w:noProof/>
            <w:webHidden/>
          </w:rPr>
          <w:fldChar w:fldCharType="begin"/>
        </w:r>
        <w:r w:rsidR="00D0007A">
          <w:rPr>
            <w:noProof/>
            <w:webHidden/>
          </w:rPr>
          <w:instrText xml:space="preserve"> PAGEREF _Toc465776487 \h </w:instrText>
        </w:r>
        <w:r w:rsidR="00D0007A">
          <w:rPr>
            <w:noProof/>
            <w:webHidden/>
          </w:rPr>
        </w:r>
        <w:r w:rsidR="00D0007A">
          <w:rPr>
            <w:noProof/>
            <w:webHidden/>
          </w:rPr>
          <w:fldChar w:fldCharType="separate"/>
        </w:r>
        <w:r w:rsidR="00055297">
          <w:rPr>
            <w:noProof/>
            <w:webHidden/>
          </w:rPr>
          <w:t>55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8" w:history="1">
        <w:r w:rsidR="00D0007A" w:rsidRPr="00910811">
          <w:rPr>
            <w:rStyle w:val="Hyperlink"/>
            <w:noProof/>
          </w:rPr>
          <w:t>Figure 31: PPS-330D</w:t>
        </w:r>
        <w:r w:rsidR="00D0007A">
          <w:rPr>
            <w:noProof/>
            <w:webHidden/>
          </w:rPr>
          <w:tab/>
        </w:r>
        <w:r w:rsidR="00D0007A">
          <w:rPr>
            <w:noProof/>
            <w:webHidden/>
          </w:rPr>
          <w:fldChar w:fldCharType="begin"/>
        </w:r>
        <w:r w:rsidR="00D0007A">
          <w:rPr>
            <w:noProof/>
            <w:webHidden/>
          </w:rPr>
          <w:instrText xml:space="preserve"> PAGEREF _Toc465776488 \h </w:instrText>
        </w:r>
        <w:r w:rsidR="00D0007A">
          <w:rPr>
            <w:noProof/>
            <w:webHidden/>
          </w:rPr>
        </w:r>
        <w:r w:rsidR="00D0007A">
          <w:rPr>
            <w:noProof/>
            <w:webHidden/>
          </w:rPr>
          <w:fldChar w:fldCharType="separate"/>
        </w:r>
        <w:r w:rsidR="00055297">
          <w:rPr>
            <w:noProof/>
            <w:webHidden/>
          </w:rPr>
          <w:t>57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89" w:history="1">
        <w:r w:rsidR="00D0007A" w:rsidRPr="00910811">
          <w:rPr>
            <w:rStyle w:val="Hyperlink"/>
            <w:noProof/>
          </w:rPr>
          <w:t>Figure 32: PLR-5010D Rev0 Assembly as Designed</w:t>
        </w:r>
        <w:r w:rsidR="00D0007A">
          <w:rPr>
            <w:noProof/>
            <w:webHidden/>
          </w:rPr>
          <w:tab/>
        </w:r>
        <w:r w:rsidR="00D0007A">
          <w:rPr>
            <w:noProof/>
            <w:webHidden/>
          </w:rPr>
          <w:fldChar w:fldCharType="begin"/>
        </w:r>
        <w:r w:rsidR="00D0007A">
          <w:rPr>
            <w:noProof/>
            <w:webHidden/>
          </w:rPr>
          <w:instrText xml:space="preserve"> PAGEREF _Toc465776489 \h </w:instrText>
        </w:r>
        <w:r w:rsidR="00D0007A">
          <w:rPr>
            <w:noProof/>
            <w:webHidden/>
          </w:rPr>
        </w:r>
        <w:r w:rsidR="00D0007A">
          <w:rPr>
            <w:noProof/>
            <w:webHidden/>
          </w:rPr>
          <w:fldChar w:fldCharType="separate"/>
        </w:r>
        <w:r w:rsidR="00055297">
          <w:rPr>
            <w:noProof/>
            <w:webHidden/>
          </w:rPr>
          <w:t>59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0" w:history="1">
        <w:r w:rsidR="00D0007A" w:rsidRPr="00910811">
          <w:rPr>
            <w:rStyle w:val="Hyperlink"/>
            <w:noProof/>
          </w:rPr>
          <w:t>Figure 33: PLR-5010D Rev0 Assembly with Rev1 Test Modifications</w:t>
        </w:r>
        <w:r w:rsidR="00D0007A">
          <w:rPr>
            <w:noProof/>
            <w:webHidden/>
          </w:rPr>
          <w:tab/>
        </w:r>
        <w:r w:rsidR="00D0007A">
          <w:rPr>
            <w:noProof/>
            <w:webHidden/>
          </w:rPr>
          <w:fldChar w:fldCharType="begin"/>
        </w:r>
        <w:r w:rsidR="00D0007A">
          <w:rPr>
            <w:noProof/>
            <w:webHidden/>
          </w:rPr>
          <w:instrText xml:space="preserve"> PAGEREF _Toc465776490 \h </w:instrText>
        </w:r>
        <w:r w:rsidR="00D0007A">
          <w:rPr>
            <w:noProof/>
            <w:webHidden/>
          </w:rPr>
        </w:r>
        <w:r w:rsidR="00D0007A">
          <w:rPr>
            <w:noProof/>
            <w:webHidden/>
          </w:rPr>
          <w:fldChar w:fldCharType="separate"/>
        </w:r>
        <w:r w:rsidR="00055297">
          <w:rPr>
            <w:noProof/>
            <w:webHidden/>
          </w:rPr>
          <w:t>59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1" w:history="1">
        <w:r w:rsidR="00D0007A" w:rsidRPr="00910811">
          <w:rPr>
            <w:rStyle w:val="Hyperlink"/>
            <w:noProof/>
          </w:rPr>
          <w:t>Figure 34: PLR-5010D Current Output Linearization</w:t>
        </w:r>
        <w:r w:rsidR="00D0007A">
          <w:rPr>
            <w:noProof/>
            <w:webHidden/>
          </w:rPr>
          <w:tab/>
        </w:r>
        <w:r w:rsidR="00D0007A">
          <w:rPr>
            <w:noProof/>
            <w:webHidden/>
          </w:rPr>
          <w:fldChar w:fldCharType="begin"/>
        </w:r>
        <w:r w:rsidR="00D0007A">
          <w:rPr>
            <w:noProof/>
            <w:webHidden/>
          </w:rPr>
          <w:instrText xml:space="preserve"> PAGEREF _Toc465776491 \h </w:instrText>
        </w:r>
        <w:r w:rsidR="00D0007A">
          <w:rPr>
            <w:noProof/>
            <w:webHidden/>
          </w:rPr>
        </w:r>
        <w:r w:rsidR="00D0007A">
          <w:rPr>
            <w:noProof/>
            <w:webHidden/>
          </w:rPr>
          <w:fldChar w:fldCharType="separate"/>
        </w:r>
        <w:r w:rsidR="00055297">
          <w:rPr>
            <w:noProof/>
            <w:webHidden/>
          </w:rPr>
          <w:t>60</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2" w:history="1">
        <w:r w:rsidR="00D0007A" w:rsidRPr="00910811">
          <w:rPr>
            <w:rStyle w:val="Hyperlink"/>
            <w:noProof/>
          </w:rPr>
          <w:t>Figure 35: Three PLR-5010D Units Installed on the DEB-429A</w:t>
        </w:r>
        <w:r w:rsidR="00D0007A">
          <w:rPr>
            <w:noProof/>
            <w:webHidden/>
          </w:rPr>
          <w:tab/>
        </w:r>
        <w:r w:rsidR="00D0007A">
          <w:rPr>
            <w:noProof/>
            <w:webHidden/>
          </w:rPr>
          <w:fldChar w:fldCharType="begin"/>
        </w:r>
        <w:r w:rsidR="00D0007A">
          <w:rPr>
            <w:noProof/>
            <w:webHidden/>
          </w:rPr>
          <w:instrText xml:space="preserve"> PAGEREF _Toc465776492 \h </w:instrText>
        </w:r>
        <w:r w:rsidR="00D0007A">
          <w:rPr>
            <w:noProof/>
            <w:webHidden/>
          </w:rPr>
        </w:r>
        <w:r w:rsidR="00D0007A">
          <w:rPr>
            <w:noProof/>
            <w:webHidden/>
          </w:rPr>
          <w:fldChar w:fldCharType="separate"/>
        </w:r>
        <w:r w:rsidR="00055297">
          <w:rPr>
            <w:noProof/>
            <w:webHidden/>
          </w:rPr>
          <w:t>61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3" w:history="1">
        <w:r w:rsidR="00D0007A" w:rsidRPr="00910811">
          <w:rPr>
            <w:rStyle w:val="Hyperlink"/>
            <w:noProof/>
          </w:rPr>
          <w:t>Figure 36: Current Output Sweep of the PLR-5010D as Measured by ASDM-300F</w:t>
        </w:r>
        <w:r w:rsidR="00D0007A">
          <w:rPr>
            <w:noProof/>
            <w:webHidden/>
          </w:rPr>
          <w:tab/>
        </w:r>
        <w:r w:rsidR="00D0007A">
          <w:rPr>
            <w:noProof/>
            <w:webHidden/>
          </w:rPr>
          <w:fldChar w:fldCharType="begin"/>
        </w:r>
        <w:r w:rsidR="00D0007A">
          <w:rPr>
            <w:noProof/>
            <w:webHidden/>
          </w:rPr>
          <w:instrText xml:space="preserve"> PAGEREF _Toc465776493 \h </w:instrText>
        </w:r>
        <w:r w:rsidR="00D0007A">
          <w:rPr>
            <w:noProof/>
            <w:webHidden/>
          </w:rPr>
        </w:r>
        <w:r w:rsidR="00D0007A">
          <w:rPr>
            <w:noProof/>
            <w:webHidden/>
          </w:rPr>
          <w:fldChar w:fldCharType="separate"/>
        </w:r>
        <w:r w:rsidR="00055297">
          <w:rPr>
            <w:noProof/>
            <w:webHidden/>
          </w:rPr>
          <w:t>62</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4" w:history="1">
        <w:r w:rsidR="00D0007A" w:rsidRPr="00910811">
          <w:rPr>
            <w:rStyle w:val="Hyperlink"/>
            <w:noProof/>
          </w:rPr>
          <w:t>Figure 37: STM32F429 Discovery Front</w:t>
        </w:r>
        <w:r w:rsidR="00D0007A">
          <w:rPr>
            <w:noProof/>
            <w:webHidden/>
          </w:rPr>
          <w:tab/>
        </w:r>
        <w:r w:rsidR="00D0007A">
          <w:rPr>
            <w:noProof/>
            <w:webHidden/>
          </w:rPr>
          <w:fldChar w:fldCharType="begin"/>
        </w:r>
        <w:r w:rsidR="00D0007A">
          <w:rPr>
            <w:noProof/>
            <w:webHidden/>
          </w:rPr>
          <w:instrText xml:space="preserve"> PAGEREF _Toc465776494 \h </w:instrText>
        </w:r>
        <w:r w:rsidR="00D0007A">
          <w:rPr>
            <w:noProof/>
            <w:webHidden/>
          </w:rPr>
        </w:r>
        <w:r w:rsidR="00D0007A">
          <w:rPr>
            <w:noProof/>
            <w:webHidden/>
          </w:rPr>
          <w:fldChar w:fldCharType="separate"/>
        </w:r>
        <w:r w:rsidR="00055297">
          <w:rPr>
            <w:noProof/>
            <w:webHidden/>
          </w:rPr>
          <w:t>63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5" w:history="1">
        <w:r w:rsidR="00D0007A" w:rsidRPr="00910811">
          <w:rPr>
            <w:rStyle w:val="Hyperlink"/>
            <w:noProof/>
          </w:rPr>
          <w:t>Figure 38: STM32F429 Discovery Back with Peripheral Modules on Breadboard</w:t>
        </w:r>
        <w:r w:rsidR="00D0007A">
          <w:rPr>
            <w:noProof/>
            <w:webHidden/>
          </w:rPr>
          <w:tab/>
        </w:r>
        <w:r w:rsidR="00D0007A">
          <w:rPr>
            <w:noProof/>
            <w:webHidden/>
          </w:rPr>
          <w:fldChar w:fldCharType="begin"/>
        </w:r>
        <w:r w:rsidR="00D0007A">
          <w:rPr>
            <w:noProof/>
            <w:webHidden/>
          </w:rPr>
          <w:instrText xml:space="preserve"> PAGEREF _Toc465776495 \h </w:instrText>
        </w:r>
        <w:r w:rsidR="00D0007A">
          <w:rPr>
            <w:noProof/>
            <w:webHidden/>
          </w:rPr>
        </w:r>
        <w:r w:rsidR="00D0007A">
          <w:rPr>
            <w:noProof/>
            <w:webHidden/>
          </w:rPr>
          <w:fldChar w:fldCharType="separate"/>
        </w:r>
        <w:r w:rsidR="00055297">
          <w:rPr>
            <w:noProof/>
            <w:webHidden/>
          </w:rPr>
          <w:t>63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6" w:history="1">
        <w:r w:rsidR="00D0007A" w:rsidRPr="00910811">
          <w:rPr>
            <w:rStyle w:val="Hyperlink"/>
            <w:noProof/>
          </w:rPr>
          <w:t>Figure 39: Finalized Pinout of the STM32F429 on the STMicroelectronics DISCO Board</w:t>
        </w:r>
        <w:r w:rsidR="00D0007A">
          <w:rPr>
            <w:noProof/>
            <w:webHidden/>
          </w:rPr>
          <w:tab/>
        </w:r>
        <w:r w:rsidR="00D0007A">
          <w:rPr>
            <w:noProof/>
            <w:webHidden/>
          </w:rPr>
          <w:fldChar w:fldCharType="begin"/>
        </w:r>
        <w:r w:rsidR="00D0007A">
          <w:rPr>
            <w:noProof/>
            <w:webHidden/>
          </w:rPr>
          <w:instrText xml:space="preserve"> PAGEREF _Toc465776496 \h </w:instrText>
        </w:r>
        <w:r w:rsidR="00D0007A">
          <w:rPr>
            <w:noProof/>
            <w:webHidden/>
          </w:rPr>
        </w:r>
        <w:r w:rsidR="00D0007A">
          <w:rPr>
            <w:noProof/>
            <w:webHidden/>
          </w:rPr>
          <w:fldChar w:fldCharType="separate"/>
        </w:r>
        <w:r w:rsidR="00055297">
          <w:rPr>
            <w:noProof/>
            <w:webHidden/>
          </w:rPr>
          <w:t>65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7" w:history="1">
        <w:r w:rsidR="00D0007A" w:rsidRPr="00910811">
          <w:rPr>
            <w:rStyle w:val="Hyperlink"/>
            <w:noProof/>
          </w:rPr>
          <w:t>Figure 40: USB 5V to 3.3V Translation on the DISCO Board [34]</w:t>
        </w:r>
        <w:r w:rsidR="00D0007A">
          <w:rPr>
            <w:noProof/>
            <w:webHidden/>
          </w:rPr>
          <w:tab/>
        </w:r>
        <w:r w:rsidR="00D0007A">
          <w:rPr>
            <w:noProof/>
            <w:webHidden/>
          </w:rPr>
          <w:fldChar w:fldCharType="begin"/>
        </w:r>
        <w:r w:rsidR="00D0007A">
          <w:rPr>
            <w:noProof/>
            <w:webHidden/>
          </w:rPr>
          <w:instrText xml:space="preserve"> PAGEREF _Toc465776497 \h </w:instrText>
        </w:r>
        <w:r w:rsidR="00D0007A">
          <w:rPr>
            <w:noProof/>
            <w:webHidden/>
          </w:rPr>
        </w:r>
        <w:r w:rsidR="00D0007A">
          <w:rPr>
            <w:noProof/>
            <w:webHidden/>
          </w:rPr>
          <w:fldChar w:fldCharType="separate"/>
        </w:r>
        <w:r w:rsidR="00055297">
          <w:rPr>
            <w:noProof/>
            <w:webHidden/>
          </w:rPr>
          <w:t>66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8" w:history="1">
        <w:r w:rsidR="00D0007A" w:rsidRPr="00910811">
          <w:rPr>
            <w:rStyle w:val="Hyperlink"/>
            <w:noProof/>
          </w:rPr>
          <w:t>Figure 41: DISCO 3V3 Voltage and Current Sense Circuit</w:t>
        </w:r>
        <w:r w:rsidR="00D0007A">
          <w:rPr>
            <w:noProof/>
            <w:webHidden/>
          </w:rPr>
          <w:tab/>
        </w:r>
        <w:r w:rsidR="00D0007A">
          <w:rPr>
            <w:noProof/>
            <w:webHidden/>
          </w:rPr>
          <w:fldChar w:fldCharType="begin"/>
        </w:r>
        <w:r w:rsidR="00D0007A">
          <w:rPr>
            <w:noProof/>
            <w:webHidden/>
          </w:rPr>
          <w:instrText xml:space="preserve"> PAGEREF _Toc465776498 \h </w:instrText>
        </w:r>
        <w:r w:rsidR="00D0007A">
          <w:rPr>
            <w:noProof/>
            <w:webHidden/>
          </w:rPr>
        </w:r>
        <w:r w:rsidR="00D0007A">
          <w:rPr>
            <w:noProof/>
            <w:webHidden/>
          </w:rPr>
          <w:fldChar w:fldCharType="separate"/>
        </w:r>
        <w:r w:rsidR="00055297">
          <w:rPr>
            <w:noProof/>
            <w:webHidden/>
          </w:rPr>
          <w:t>66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499" w:history="1">
        <w:r w:rsidR="00D0007A" w:rsidRPr="00910811">
          <w:rPr>
            <w:rStyle w:val="Hyperlink"/>
            <w:noProof/>
          </w:rPr>
          <w:t>Figure 42: ASDM-300F Implementations on the DEB429A</w:t>
        </w:r>
        <w:r w:rsidR="00D0007A">
          <w:rPr>
            <w:noProof/>
            <w:webHidden/>
          </w:rPr>
          <w:tab/>
        </w:r>
        <w:r w:rsidR="00D0007A">
          <w:rPr>
            <w:noProof/>
            <w:webHidden/>
          </w:rPr>
          <w:fldChar w:fldCharType="begin"/>
        </w:r>
        <w:r w:rsidR="00D0007A">
          <w:rPr>
            <w:noProof/>
            <w:webHidden/>
          </w:rPr>
          <w:instrText xml:space="preserve"> PAGEREF _Toc465776499 \h </w:instrText>
        </w:r>
        <w:r w:rsidR="00D0007A">
          <w:rPr>
            <w:noProof/>
            <w:webHidden/>
          </w:rPr>
        </w:r>
        <w:r w:rsidR="00D0007A">
          <w:rPr>
            <w:noProof/>
            <w:webHidden/>
          </w:rPr>
          <w:fldChar w:fldCharType="separate"/>
        </w:r>
        <w:r w:rsidR="00055297">
          <w:rPr>
            <w:noProof/>
            <w:webHidden/>
          </w:rPr>
          <w:t>67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0" w:history="1">
        <w:r w:rsidR="00D0007A" w:rsidRPr="00910811">
          <w:rPr>
            <w:rStyle w:val="Hyperlink"/>
            <w:noProof/>
          </w:rPr>
          <w:t>Figure 43: ASDM-300F Modulation Circuitry</w:t>
        </w:r>
        <w:r w:rsidR="00D0007A">
          <w:rPr>
            <w:noProof/>
            <w:webHidden/>
          </w:rPr>
          <w:tab/>
        </w:r>
        <w:r w:rsidR="00D0007A">
          <w:rPr>
            <w:noProof/>
            <w:webHidden/>
          </w:rPr>
          <w:fldChar w:fldCharType="begin"/>
        </w:r>
        <w:r w:rsidR="00D0007A">
          <w:rPr>
            <w:noProof/>
            <w:webHidden/>
          </w:rPr>
          <w:instrText xml:space="preserve"> PAGEREF _Toc465776500 \h </w:instrText>
        </w:r>
        <w:r w:rsidR="00D0007A">
          <w:rPr>
            <w:noProof/>
            <w:webHidden/>
          </w:rPr>
        </w:r>
        <w:r w:rsidR="00D0007A">
          <w:rPr>
            <w:noProof/>
            <w:webHidden/>
          </w:rPr>
          <w:fldChar w:fldCharType="separate"/>
        </w:r>
        <w:r w:rsidR="00055297">
          <w:rPr>
            <w:noProof/>
            <w:webHidden/>
          </w:rPr>
          <w:t>68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1" w:history="1">
        <w:r w:rsidR="00D0007A" w:rsidRPr="00910811">
          <w:rPr>
            <w:rStyle w:val="Hyperlink"/>
            <w:noProof/>
          </w:rPr>
          <w:t>Figure 44: A PPS-330D Controlling Power to a Peripheral Device</w:t>
        </w:r>
        <w:r w:rsidR="00D0007A">
          <w:rPr>
            <w:noProof/>
            <w:webHidden/>
          </w:rPr>
          <w:tab/>
        </w:r>
        <w:r w:rsidR="00D0007A">
          <w:rPr>
            <w:noProof/>
            <w:webHidden/>
          </w:rPr>
          <w:fldChar w:fldCharType="begin"/>
        </w:r>
        <w:r w:rsidR="00D0007A">
          <w:rPr>
            <w:noProof/>
            <w:webHidden/>
          </w:rPr>
          <w:instrText xml:space="preserve"> PAGEREF _Toc465776501 \h </w:instrText>
        </w:r>
        <w:r w:rsidR="00D0007A">
          <w:rPr>
            <w:noProof/>
            <w:webHidden/>
          </w:rPr>
        </w:r>
        <w:r w:rsidR="00D0007A">
          <w:rPr>
            <w:noProof/>
            <w:webHidden/>
          </w:rPr>
          <w:fldChar w:fldCharType="separate"/>
        </w:r>
        <w:r w:rsidR="00055297">
          <w:rPr>
            <w:noProof/>
            <w:webHidden/>
          </w:rPr>
          <w:t>69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2" w:history="1">
        <w:r w:rsidR="00D0007A" w:rsidRPr="00910811">
          <w:rPr>
            <w:rStyle w:val="Hyperlink"/>
            <w:noProof/>
          </w:rPr>
          <w:t>Figure 45: I/O Expansion Enabling PPS-330D Selection</w:t>
        </w:r>
        <w:r w:rsidR="00D0007A">
          <w:rPr>
            <w:noProof/>
            <w:webHidden/>
          </w:rPr>
          <w:tab/>
        </w:r>
        <w:r w:rsidR="00D0007A">
          <w:rPr>
            <w:noProof/>
            <w:webHidden/>
          </w:rPr>
          <w:fldChar w:fldCharType="begin"/>
        </w:r>
        <w:r w:rsidR="00D0007A">
          <w:rPr>
            <w:noProof/>
            <w:webHidden/>
          </w:rPr>
          <w:instrText xml:space="preserve"> PAGEREF _Toc465776502 \h </w:instrText>
        </w:r>
        <w:r w:rsidR="00D0007A">
          <w:rPr>
            <w:noProof/>
            <w:webHidden/>
          </w:rPr>
        </w:r>
        <w:r w:rsidR="00D0007A">
          <w:rPr>
            <w:noProof/>
            <w:webHidden/>
          </w:rPr>
          <w:fldChar w:fldCharType="separate"/>
        </w:r>
        <w:r w:rsidR="00055297">
          <w:rPr>
            <w:noProof/>
            <w:webHidden/>
          </w:rPr>
          <w:t>70</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3" w:history="1">
        <w:r w:rsidR="00D0007A" w:rsidRPr="00910811">
          <w:rPr>
            <w:rStyle w:val="Hyperlink"/>
            <w:noProof/>
          </w:rPr>
          <w:t>Figure 46: The UM232H Hi-Speed USB 2.0 Module [35]</w:t>
        </w:r>
        <w:r w:rsidR="00D0007A">
          <w:rPr>
            <w:noProof/>
            <w:webHidden/>
          </w:rPr>
          <w:tab/>
        </w:r>
        <w:r w:rsidR="00D0007A">
          <w:rPr>
            <w:noProof/>
            <w:webHidden/>
          </w:rPr>
          <w:fldChar w:fldCharType="begin"/>
        </w:r>
        <w:r w:rsidR="00D0007A">
          <w:rPr>
            <w:noProof/>
            <w:webHidden/>
          </w:rPr>
          <w:instrText xml:space="preserve"> PAGEREF _Toc465776503 \h </w:instrText>
        </w:r>
        <w:r w:rsidR="00D0007A">
          <w:rPr>
            <w:noProof/>
            <w:webHidden/>
          </w:rPr>
        </w:r>
        <w:r w:rsidR="00D0007A">
          <w:rPr>
            <w:noProof/>
            <w:webHidden/>
          </w:rPr>
          <w:fldChar w:fldCharType="separate"/>
        </w:r>
        <w:r w:rsidR="00055297">
          <w:rPr>
            <w:noProof/>
            <w:webHidden/>
          </w:rPr>
          <w:t>71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4" w:history="1">
        <w:r w:rsidR="00D0007A" w:rsidRPr="00910811">
          <w:rPr>
            <w:rStyle w:val="Hyperlink"/>
            <w:noProof/>
          </w:rPr>
          <w:t>Figure 47: The UM232H Module as Connected to the STM32F429 via the DEB429A</w:t>
        </w:r>
        <w:r w:rsidR="00D0007A">
          <w:rPr>
            <w:noProof/>
            <w:webHidden/>
          </w:rPr>
          <w:tab/>
        </w:r>
        <w:r w:rsidR="00D0007A">
          <w:rPr>
            <w:noProof/>
            <w:webHidden/>
          </w:rPr>
          <w:fldChar w:fldCharType="begin"/>
        </w:r>
        <w:r w:rsidR="00D0007A">
          <w:rPr>
            <w:noProof/>
            <w:webHidden/>
          </w:rPr>
          <w:instrText xml:space="preserve"> PAGEREF _Toc465776504 \h </w:instrText>
        </w:r>
        <w:r w:rsidR="00D0007A">
          <w:rPr>
            <w:noProof/>
            <w:webHidden/>
          </w:rPr>
        </w:r>
        <w:r w:rsidR="00D0007A">
          <w:rPr>
            <w:noProof/>
            <w:webHidden/>
          </w:rPr>
          <w:fldChar w:fldCharType="separate"/>
        </w:r>
        <w:r w:rsidR="00055297">
          <w:rPr>
            <w:noProof/>
            <w:webHidden/>
          </w:rPr>
          <w:t>71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5" w:history="1">
        <w:r w:rsidR="00D0007A" w:rsidRPr="00910811">
          <w:rPr>
            <w:rStyle w:val="Hyperlink"/>
            <w:noProof/>
          </w:rPr>
          <w:t>Figure 48: Si1141 Typical Application Circuit</w:t>
        </w:r>
        <w:r w:rsidR="00D0007A">
          <w:rPr>
            <w:noProof/>
            <w:webHidden/>
          </w:rPr>
          <w:tab/>
        </w:r>
        <w:r w:rsidR="00D0007A">
          <w:rPr>
            <w:noProof/>
            <w:webHidden/>
          </w:rPr>
          <w:fldChar w:fldCharType="begin"/>
        </w:r>
        <w:r w:rsidR="00D0007A">
          <w:rPr>
            <w:noProof/>
            <w:webHidden/>
          </w:rPr>
          <w:instrText xml:space="preserve"> PAGEREF _Toc465776505 \h </w:instrText>
        </w:r>
        <w:r w:rsidR="00D0007A">
          <w:rPr>
            <w:noProof/>
            <w:webHidden/>
          </w:rPr>
        </w:r>
        <w:r w:rsidR="00D0007A">
          <w:rPr>
            <w:noProof/>
            <w:webHidden/>
          </w:rPr>
          <w:fldChar w:fldCharType="separate"/>
        </w:r>
        <w:r w:rsidR="00055297">
          <w:rPr>
            <w:noProof/>
            <w:webHidden/>
          </w:rPr>
          <w:t>74</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6" w:history="1">
        <w:r w:rsidR="00D0007A" w:rsidRPr="00910811">
          <w:rPr>
            <w:rStyle w:val="Hyperlink"/>
            <w:noProof/>
          </w:rPr>
          <w:t>Figure 49: ESP-12E Module with RF Shield Removed</w:t>
        </w:r>
        <w:r w:rsidR="00D0007A">
          <w:rPr>
            <w:noProof/>
            <w:webHidden/>
          </w:rPr>
          <w:tab/>
        </w:r>
        <w:r w:rsidR="00D0007A">
          <w:rPr>
            <w:noProof/>
            <w:webHidden/>
          </w:rPr>
          <w:fldChar w:fldCharType="begin"/>
        </w:r>
        <w:r w:rsidR="00D0007A">
          <w:rPr>
            <w:noProof/>
            <w:webHidden/>
          </w:rPr>
          <w:instrText xml:space="preserve"> PAGEREF _Toc465776506 \h </w:instrText>
        </w:r>
        <w:r w:rsidR="00D0007A">
          <w:rPr>
            <w:noProof/>
            <w:webHidden/>
          </w:rPr>
        </w:r>
        <w:r w:rsidR="00D0007A">
          <w:rPr>
            <w:noProof/>
            <w:webHidden/>
          </w:rPr>
          <w:fldChar w:fldCharType="separate"/>
        </w:r>
        <w:r w:rsidR="00055297">
          <w:rPr>
            <w:noProof/>
            <w:webHidden/>
          </w:rPr>
          <w:t>75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7" w:history="1">
        <w:r w:rsidR="00D0007A" w:rsidRPr="00910811">
          <w:rPr>
            <w:rStyle w:val="Hyperlink"/>
            <w:noProof/>
          </w:rPr>
          <w:t>Figure 50: The SBT263C1A Bluetooth Module</w:t>
        </w:r>
        <w:r w:rsidR="00D0007A">
          <w:rPr>
            <w:noProof/>
            <w:webHidden/>
          </w:rPr>
          <w:tab/>
        </w:r>
        <w:r w:rsidR="00D0007A">
          <w:rPr>
            <w:noProof/>
            <w:webHidden/>
          </w:rPr>
          <w:fldChar w:fldCharType="begin"/>
        </w:r>
        <w:r w:rsidR="00D0007A">
          <w:rPr>
            <w:noProof/>
            <w:webHidden/>
          </w:rPr>
          <w:instrText xml:space="preserve"> PAGEREF _Toc465776507 \h </w:instrText>
        </w:r>
        <w:r w:rsidR="00D0007A">
          <w:rPr>
            <w:noProof/>
            <w:webHidden/>
          </w:rPr>
        </w:r>
        <w:r w:rsidR="00D0007A">
          <w:rPr>
            <w:noProof/>
            <w:webHidden/>
          </w:rPr>
          <w:fldChar w:fldCharType="separate"/>
        </w:r>
        <w:r w:rsidR="00055297">
          <w:rPr>
            <w:noProof/>
            <w:webHidden/>
          </w:rPr>
          <w:t>75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8" w:history="1">
        <w:r w:rsidR="00D0007A" w:rsidRPr="00910811">
          <w:rPr>
            <w:rStyle w:val="Hyperlink"/>
            <w:noProof/>
          </w:rPr>
          <w:t>Figure 51: DEB429A Final Assembly and Power-on Self-Test Firmware</w:t>
        </w:r>
        <w:r w:rsidR="00D0007A">
          <w:rPr>
            <w:noProof/>
            <w:webHidden/>
          </w:rPr>
          <w:tab/>
        </w:r>
        <w:r w:rsidR="00D0007A">
          <w:rPr>
            <w:noProof/>
            <w:webHidden/>
          </w:rPr>
          <w:fldChar w:fldCharType="begin"/>
        </w:r>
        <w:r w:rsidR="00D0007A">
          <w:rPr>
            <w:noProof/>
            <w:webHidden/>
          </w:rPr>
          <w:instrText xml:space="preserve"> PAGEREF _Toc465776508 \h </w:instrText>
        </w:r>
        <w:r w:rsidR="00D0007A">
          <w:rPr>
            <w:noProof/>
            <w:webHidden/>
          </w:rPr>
        </w:r>
        <w:r w:rsidR="00D0007A">
          <w:rPr>
            <w:noProof/>
            <w:webHidden/>
          </w:rPr>
          <w:fldChar w:fldCharType="separate"/>
        </w:r>
        <w:r w:rsidR="00055297">
          <w:rPr>
            <w:noProof/>
            <w:webHidden/>
          </w:rPr>
          <w:t>76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09" w:history="1">
        <w:r w:rsidR="00D0007A" w:rsidRPr="00910811">
          <w:rPr>
            <w:rStyle w:val="Hyperlink"/>
            <w:noProof/>
          </w:rPr>
          <w:t>Figure 52: EEPROM Write Current Profile</w:t>
        </w:r>
        <w:r w:rsidR="00D0007A">
          <w:rPr>
            <w:noProof/>
            <w:webHidden/>
          </w:rPr>
          <w:tab/>
        </w:r>
        <w:r w:rsidR="00D0007A">
          <w:rPr>
            <w:noProof/>
            <w:webHidden/>
          </w:rPr>
          <w:fldChar w:fldCharType="begin"/>
        </w:r>
        <w:r w:rsidR="00D0007A">
          <w:rPr>
            <w:noProof/>
            <w:webHidden/>
          </w:rPr>
          <w:instrText xml:space="preserve"> PAGEREF _Toc465776509 \h </w:instrText>
        </w:r>
        <w:r w:rsidR="00D0007A">
          <w:rPr>
            <w:noProof/>
            <w:webHidden/>
          </w:rPr>
        </w:r>
        <w:r w:rsidR="00D0007A">
          <w:rPr>
            <w:noProof/>
            <w:webHidden/>
          </w:rPr>
          <w:fldChar w:fldCharType="separate"/>
        </w:r>
        <w:r w:rsidR="00055297">
          <w:rPr>
            <w:noProof/>
            <w:webHidden/>
          </w:rPr>
          <w:t>78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0" w:history="1">
        <w:r w:rsidR="00D0007A" w:rsidRPr="00910811">
          <w:rPr>
            <w:rStyle w:val="Hyperlink"/>
            <w:noProof/>
          </w:rPr>
          <w:t>Figure 53: IODVS Result Reproduction via PRIME</w:t>
        </w:r>
        <w:r w:rsidR="00D0007A">
          <w:rPr>
            <w:noProof/>
            <w:webHidden/>
          </w:rPr>
          <w:tab/>
        </w:r>
        <w:r w:rsidR="00D0007A">
          <w:rPr>
            <w:noProof/>
            <w:webHidden/>
          </w:rPr>
          <w:fldChar w:fldCharType="begin"/>
        </w:r>
        <w:r w:rsidR="00D0007A">
          <w:rPr>
            <w:noProof/>
            <w:webHidden/>
          </w:rPr>
          <w:instrText xml:space="preserve"> PAGEREF _Toc465776510 \h </w:instrText>
        </w:r>
        <w:r w:rsidR="00D0007A">
          <w:rPr>
            <w:noProof/>
            <w:webHidden/>
          </w:rPr>
        </w:r>
        <w:r w:rsidR="00D0007A">
          <w:rPr>
            <w:noProof/>
            <w:webHidden/>
          </w:rPr>
          <w:fldChar w:fldCharType="separate"/>
        </w:r>
        <w:r w:rsidR="00055297">
          <w:rPr>
            <w:noProof/>
            <w:webHidden/>
          </w:rPr>
          <w:t>83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1" w:history="1">
        <w:r w:rsidR="00D0007A" w:rsidRPr="00910811">
          <w:rPr>
            <w:rStyle w:val="Hyperlink"/>
            <w:noProof/>
          </w:rPr>
          <w:t>Figure 54: EEPROM Write with PACER-T + IODVS</w:t>
        </w:r>
        <w:r w:rsidR="00D0007A">
          <w:rPr>
            <w:noProof/>
            <w:webHidden/>
          </w:rPr>
          <w:tab/>
        </w:r>
        <w:r w:rsidR="00D0007A">
          <w:rPr>
            <w:noProof/>
            <w:webHidden/>
          </w:rPr>
          <w:fldChar w:fldCharType="begin"/>
        </w:r>
        <w:r w:rsidR="00D0007A">
          <w:rPr>
            <w:noProof/>
            <w:webHidden/>
          </w:rPr>
          <w:instrText xml:space="preserve"> PAGEREF _Toc465776511 \h </w:instrText>
        </w:r>
        <w:r w:rsidR="00D0007A">
          <w:rPr>
            <w:noProof/>
            <w:webHidden/>
          </w:rPr>
        </w:r>
        <w:r w:rsidR="00D0007A">
          <w:rPr>
            <w:noProof/>
            <w:webHidden/>
          </w:rPr>
          <w:fldChar w:fldCharType="separate"/>
        </w:r>
        <w:r w:rsidR="00055297">
          <w:rPr>
            <w:noProof/>
            <w:webHidden/>
          </w:rPr>
          <w:t>84</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2" w:history="1">
        <w:r w:rsidR="00D0007A" w:rsidRPr="00910811">
          <w:rPr>
            <w:rStyle w:val="Hyperlink"/>
            <w:noProof/>
          </w:rPr>
          <w:t>Figure 55: EEPROM Write with PACER-C + IODVS</w:t>
        </w:r>
        <w:r w:rsidR="00D0007A">
          <w:rPr>
            <w:noProof/>
            <w:webHidden/>
          </w:rPr>
          <w:tab/>
        </w:r>
        <w:r w:rsidR="00D0007A">
          <w:rPr>
            <w:noProof/>
            <w:webHidden/>
          </w:rPr>
          <w:fldChar w:fldCharType="begin"/>
        </w:r>
        <w:r w:rsidR="00D0007A">
          <w:rPr>
            <w:noProof/>
            <w:webHidden/>
          </w:rPr>
          <w:instrText xml:space="preserve"> PAGEREF _Toc465776512 \h </w:instrText>
        </w:r>
        <w:r w:rsidR="00D0007A">
          <w:rPr>
            <w:noProof/>
            <w:webHidden/>
          </w:rPr>
        </w:r>
        <w:r w:rsidR="00D0007A">
          <w:rPr>
            <w:noProof/>
            <w:webHidden/>
          </w:rPr>
          <w:fldChar w:fldCharType="separate"/>
        </w:r>
        <w:r w:rsidR="00055297">
          <w:rPr>
            <w:noProof/>
            <w:webHidden/>
          </w:rPr>
          <w:t>84</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3" w:history="1">
        <w:r w:rsidR="00D0007A" w:rsidRPr="00910811">
          <w:rPr>
            <w:rStyle w:val="Hyperlink"/>
            <w:noProof/>
          </w:rPr>
          <w:t>Figure 56: NOR Serial Flash IODVS Write</w:t>
        </w:r>
        <w:r w:rsidR="00D0007A">
          <w:rPr>
            <w:noProof/>
            <w:webHidden/>
          </w:rPr>
          <w:tab/>
        </w:r>
        <w:r w:rsidR="00D0007A">
          <w:rPr>
            <w:noProof/>
            <w:webHidden/>
          </w:rPr>
          <w:fldChar w:fldCharType="begin"/>
        </w:r>
        <w:r w:rsidR="00D0007A">
          <w:rPr>
            <w:noProof/>
            <w:webHidden/>
          </w:rPr>
          <w:instrText xml:space="preserve"> PAGEREF _Toc465776513 \h </w:instrText>
        </w:r>
        <w:r w:rsidR="00D0007A">
          <w:rPr>
            <w:noProof/>
            <w:webHidden/>
          </w:rPr>
        </w:r>
        <w:r w:rsidR="00D0007A">
          <w:rPr>
            <w:noProof/>
            <w:webHidden/>
          </w:rPr>
          <w:fldChar w:fldCharType="separate"/>
        </w:r>
        <w:r w:rsidR="00055297">
          <w:rPr>
            <w:noProof/>
            <w:webHidden/>
          </w:rPr>
          <w:t>86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4" w:history="1">
        <w:r w:rsidR="00D0007A" w:rsidRPr="00910811">
          <w:rPr>
            <w:rStyle w:val="Hyperlink"/>
            <w:noProof/>
          </w:rPr>
          <w:t>Figure 57: NOR Serial Flash IODVS + PACER-T Write</w:t>
        </w:r>
        <w:r w:rsidR="00D0007A">
          <w:rPr>
            <w:noProof/>
            <w:webHidden/>
          </w:rPr>
          <w:tab/>
        </w:r>
        <w:r w:rsidR="00D0007A">
          <w:rPr>
            <w:noProof/>
            <w:webHidden/>
          </w:rPr>
          <w:fldChar w:fldCharType="begin"/>
        </w:r>
        <w:r w:rsidR="00D0007A">
          <w:rPr>
            <w:noProof/>
            <w:webHidden/>
          </w:rPr>
          <w:instrText xml:space="preserve"> PAGEREF _Toc465776514 \h </w:instrText>
        </w:r>
        <w:r w:rsidR="00D0007A">
          <w:rPr>
            <w:noProof/>
            <w:webHidden/>
          </w:rPr>
        </w:r>
        <w:r w:rsidR="00D0007A">
          <w:rPr>
            <w:noProof/>
            <w:webHidden/>
          </w:rPr>
          <w:fldChar w:fldCharType="separate"/>
        </w:r>
        <w:r w:rsidR="00055297">
          <w:rPr>
            <w:noProof/>
            <w:webHidden/>
          </w:rPr>
          <w:t>86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5" w:history="1">
        <w:r w:rsidR="00D0007A" w:rsidRPr="00910811">
          <w:rPr>
            <w:rStyle w:val="Hyperlink"/>
            <w:noProof/>
          </w:rPr>
          <w:t>Figure 58: NAND Serial Flash IODVS Write</w:t>
        </w:r>
        <w:r w:rsidR="00D0007A">
          <w:rPr>
            <w:noProof/>
            <w:webHidden/>
          </w:rPr>
          <w:tab/>
        </w:r>
        <w:r w:rsidR="00D0007A">
          <w:rPr>
            <w:noProof/>
            <w:webHidden/>
          </w:rPr>
          <w:fldChar w:fldCharType="begin"/>
        </w:r>
        <w:r w:rsidR="00D0007A">
          <w:rPr>
            <w:noProof/>
            <w:webHidden/>
          </w:rPr>
          <w:instrText xml:space="preserve"> PAGEREF _Toc465776515 \h </w:instrText>
        </w:r>
        <w:r w:rsidR="00D0007A">
          <w:rPr>
            <w:noProof/>
            <w:webHidden/>
          </w:rPr>
        </w:r>
        <w:r w:rsidR="00D0007A">
          <w:rPr>
            <w:noProof/>
            <w:webHidden/>
          </w:rPr>
          <w:fldChar w:fldCharType="separate"/>
        </w:r>
        <w:r w:rsidR="00055297">
          <w:rPr>
            <w:noProof/>
            <w:webHidden/>
          </w:rPr>
          <w:t>88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6" w:history="1">
        <w:r w:rsidR="00D0007A" w:rsidRPr="00910811">
          <w:rPr>
            <w:rStyle w:val="Hyperlink"/>
            <w:noProof/>
          </w:rPr>
          <w:t>Figure 59: NAND Serial Flash IODVS + PACER-C Write</w:t>
        </w:r>
        <w:r w:rsidR="00D0007A">
          <w:rPr>
            <w:noProof/>
            <w:webHidden/>
          </w:rPr>
          <w:tab/>
        </w:r>
        <w:r w:rsidR="00D0007A">
          <w:rPr>
            <w:noProof/>
            <w:webHidden/>
          </w:rPr>
          <w:fldChar w:fldCharType="begin"/>
        </w:r>
        <w:r w:rsidR="00D0007A">
          <w:rPr>
            <w:noProof/>
            <w:webHidden/>
          </w:rPr>
          <w:instrText xml:space="preserve"> PAGEREF _Toc465776516 \h </w:instrText>
        </w:r>
        <w:r w:rsidR="00D0007A">
          <w:rPr>
            <w:noProof/>
            <w:webHidden/>
          </w:rPr>
        </w:r>
        <w:r w:rsidR="00D0007A">
          <w:rPr>
            <w:noProof/>
            <w:webHidden/>
          </w:rPr>
          <w:fldChar w:fldCharType="separate"/>
        </w:r>
        <w:r w:rsidR="00055297">
          <w:rPr>
            <w:noProof/>
            <w:webHidden/>
          </w:rPr>
          <w:t>88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7" w:history="1">
        <w:r w:rsidR="00D0007A" w:rsidRPr="00910811">
          <w:rPr>
            <w:rStyle w:val="Hyperlink"/>
            <w:noProof/>
          </w:rPr>
          <w:t>Figure 60: A Single Standard Write to the Lexar microSD Memory Card</w:t>
        </w:r>
        <w:r w:rsidR="00D0007A">
          <w:rPr>
            <w:noProof/>
            <w:webHidden/>
          </w:rPr>
          <w:tab/>
        </w:r>
        <w:r w:rsidR="00D0007A">
          <w:rPr>
            <w:noProof/>
            <w:webHidden/>
          </w:rPr>
          <w:fldChar w:fldCharType="begin"/>
        </w:r>
        <w:r w:rsidR="00D0007A">
          <w:rPr>
            <w:noProof/>
            <w:webHidden/>
          </w:rPr>
          <w:instrText xml:space="preserve"> PAGEREF _Toc465776517 \h </w:instrText>
        </w:r>
        <w:r w:rsidR="00D0007A">
          <w:rPr>
            <w:noProof/>
            <w:webHidden/>
          </w:rPr>
        </w:r>
        <w:r w:rsidR="00D0007A">
          <w:rPr>
            <w:noProof/>
            <w:webHidden/>
          </w:rPr>
          <w:fldChar w:fldCharType="separate"/>
        </w:r>
        <w:r w:rsidR="00055297">
          <w:rPr>
            <w:noProof/>
            <w:webHidden/>
          </w:rPr>
          <w:t>91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8" w:history="1">
        <w:r w:rsidR="00D0007A" w:rsidRPr="00910811">
          <w:rPr>
            <w:rStyle w:val="Hyperlink"/>
            <w:noProof/>
          </w:rPr>
          <w:t>Figure 61: A Single IODVS Write to the Sandisk microSD Card</w:t>
        </w:r>
        <w:r w:rsidR="00D0007A">
          <w:rPr>
            <w:noProof/>
            <w:webHidden/>
          </w:rPr>
          <w:tab/>
        </w:r>
        <w:r w:rsidR="00D0007A">
          <w:rPr>
            <w:noProof/>
            <w:webHidden/>
          </w:rPr>
          <w:fldChar w:fldCharType="begin"/>
        </w:r>
        <w:r w:rsidR="00D0007A">
          <w:rPr>
            <w:noProof/>
            <w:webHidden/>
          </w:rPr>
          <w:instrText xml:space="preserve"> PAGEREF _Toc465776518 \h </w:instrText>
        </w:r>
        <w:r w:rsidR="00D0007A">
          <w:rPr>
            <w:noProof/>
            <w:webHidden/>
          </w:rPr>
        </w:r>
        <w:r w:rsidR="00D0007A">
          <w:rPr>
            <w:noProof/>
            <w:webHidden/>
          </w:rPr>
          <w:fldChar w:fldCharType="separate"/>
        </w:r>
        <w:r w:rsidR="00055297">
          <w:rPr>
            <w:noProof/>
            <w:webHidden/>
          </w:rPr>
          <w:t>91</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19" w:history="1">
        <w:r w:rsidR="00D0007A" w:rsidRPr="00910811">
          <w:rPr>
            <w:rStyle w:val="Hyperlink"/>
            <w:noProof/>
          </w:rPr>
          <w:t>Figure 62: Sandisk microSD Card IODVS Write with Cache Hit Detected by PACER-C</w:t>
        </w:r>
        <w:r w:rsidR="00D0007A">
          <w:rPr>
            <w:noProof/>
            <w:webHidden/>
          </w:rPr>
          <w:tab/>
        </w:r>
        <w:r w:rsidR="00D0007A">
          <w:rPr>
            <w:noProof/>
            <w:webHidden/>
          </w:rPr>
          <w:fldChar w:fldCharType="begin"/>
        </w:r>
        <w:r w:rsidR="00D0007A">
          <w:rPr>
            <w:noProof/>
            <w:webHidden/>
          </w:rPr>
          <w:instrText xml:space="preserve"> PAGEREF _Toc465776519 \h </w:instrText>
        </w:r>
        <w:r w:rsidR="00D0007A">
          <w:rPr>
            <w:noProof/>
            <w:webHidden/>
          </w:rPr>
        </w:r>
        <w:r w:rsidR="00D0007A">
          <w:rPr>
            <w:noProof/>
            <w:webHidden/>
          </w:rPr>
          <w:fldChar w:fldCharType="separate"/>
        </w:r>
        <w:r w:rsidR="00055297">
          <w:rPr>
            <w:noProof/>
            <w:webHidden/>
          </w:rPr>
          <w:t>92</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0" w:history="1">
        <w:r w:rsidR="00D0007A" w:rsidRPr="00910811">
          <w:rPr>
            <w:rStyle w:val="Hyperlink"/>
            <w:noProof/>
          </w:rPr>
          <w:t>Figure 63: Timing Distribution of Standard Writes to the Sandisk microSD Memory Card</w:t>
        </w:r>
        <w:r w:rsidR="00D0007A">
          <w:rPr>
            <w:noProof/>
            <w:webHidden/>
          </w:rPr>
          <w:tab/>
        </w:r>
        <w:r w:rsidR="00D0007A">
          <w:rPr>
            <w:noProof/>
            <w:webHidden/>
          </w:rPr>
          <w:fldChar w:fldCharType="begin"/>
        </w:r>
        <w:r w:rsidR="00D0007A">
          <w:rPr>
            <w:noProof/>
            <w:webHidden/>
          </w:rPr>
          <w:instrText xml:space="preserve"> PAGEREF _Toc465776520 \h </w:instrText>
        </w:r>
        <w:r w:rsidR="00D0007A">
          <w:rPr>
            <w:noProof/>
            <w:webHidden/>
          </w:rPr>
        </w:r>
        <w:r w:rsidR="00D0007A">
          <w:rPr>
            <w:noProof/>
            <w:webHidden/>
          </w:rPr>
          <w:fldChar w:fldCharType="separate"/>
        </w:r>
        <w:r w:rsidR="00055297">
          <w:rPr>
            <w:noProof/>
            <w:webHidden/>
          </w:rPr>
          <w:t>92</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1" w:history="1">
        <w:r w:rsidR="00D0007A" w:rsidRPr="00910811">
          <w:rPr>
            <w:rStyle w:val="Hyperlink"/>
            <w:noProof/>
          </w:rPr>
          <w:t>Figure 64: Timing Distribution of IODVS Writes to the Sandisk microSD Card</w:t>
        </w:r>
        <w:r w:rsidR="00D0007A">
          <w:rPr>
            <w:noProof/>
            <w:webHidden/>
          </w:rPr>
          <w:tab/>
        </w:r>
        <w:r w:rsidR="00D0007A">
          <w:rPr>
            <w:noProof/>
            <w:webHidden/>
          </w:rPr>
          <w:fldChar w:fldCharType="begin"/>
        </w:r>
        <w:r w:rsidR="00D0007A">
          <w:rPr>
            <w:noProof/>
            <w:webHidden/>
          </w:rPr>
          <w:instrText xml:space="preserve"> PAGEREF _Toc465776521 \h </w:instrText>
        </w:r>
        <w:r w:rsidR="00D0007A">
          <w:rPr>
            <w:noProof/>
            <w:webHidden/>
          </w:rPr>
        </w:r>
        <w:r w:rsidR="00D0007A">
          <w:rPr>
            <w:noProof/>
            <w:webHidden/>
          </w:rPr>
          <w:fldChar w:fldCharType="separate"/>
        </w:r>
        <w:r w:rsidR="00055297">
          <w:rPr>
            <w:noProof/>
            <w:webHidden/>
          </w:rPr>
          <w:t>93</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2" w:history="1">
        <w:r w:rsidR="00D0007A" w:rsidRPr="00910811">
          <w:rPr>
            <w:rStyle w:val="Hyperlink"/>
            <w:noProof/>
          </w:rPr>
          <w:t>Figure 65: A Single Write to the Sandisk microSD Memory Card</w:t>
        </w:r>
        <w:r w:rsidR="00D0007A">
          <w:rPr>
            <w:noProof/>
            <w:webHidden/>
          </w:rPr>
          <w:tab/>
        </w:r>
        <w:r w:rsidR="00D0007A">
          <w:rPr>
            <w:noProof/>
            <w:webHidden/>
          </w:rPr>
          <w:fldChar w:fldCharType="begin"/>
        </w:r>
        <w:r w:rsidR="00D0007A">
          <w:rPr>
            <w:noProof/>
            <w:webHidden/>
          </w:rPr>
          <w:instrText xml:space="preserve"> PAGEREF _Toc465776522 \h </w:instrText>
        </w:r>
        <w:r w:rsidR="00D0007A">
          <w:rPr>
            <w:noProof/>
            <w:webHidden/>
          </w:rPr>
        </w:r>
        <w:r w:rsidR="00D0007A">
          <w:rPr>
            <w:noProof/>
            <w:webHidden/>
          </w:rPr>
          <w:fldChar w:fldCharType="separate"/>
        </w:r>
        <w:r w:rsidR="00055297">
          <w:rPr>
            <w:noProof/>
            <w:webHidden/>
          </w:rPr>
          <w:t>94</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3" w:history="1">
        <w:r w:rsidR="00D0007A" w:rsidRPr="00910811">
          <w:rPr>
            <w:rStyle w:val="Hyperlink"/>
            <w:noProof/>
          </w:rPr>
          <w:t>Figure 66: Timing Distribution of Standard Writes to the Lexar microSD Card</w:t>
        </w:r>
        <w:r w:rsidR="00D0007A">
          <w:rPr>
            <w:noProof/>
            <w:webHidden/>
          </w:rPr>
          <w:tab/>
        </w:r>
        <w:r w:rsidR="00D0007A">
          <w:rPr>
            <w:noProof/>
            <w:webHidden/>
          </w:rPr>
          <w:fldChar w:fldCharType="begin"/>
        </w:r>
        <w:r w:rsidR="00D0007A">
          <w:rPr>
            <w:noProof/>
            <w:webHidden/>
          </w:rPr>
          <w:instrText xml:space="preserve"> PAGEREF _Toc465776523 \h </w:instrText>
        </w:r>
        <w:r w:rsidR="00D0007A">
          <w:rPr>
            <w:noProof/>
            <w:webHidden/>
          </w:rPr>
        </w:r>
        <w:r w:rsidR="00D0007A">
          <w:rPr>
            <w:noProof/>
            <w:webHidden/>
          </w:rPr>
          <w:fldChar w:fldCharType="separate"/>
        </w:r>
        <w:r w:rsidR="00055297">
          <w:rPr>
            <w:noProof/>
            <w:webHidden/>
          </w:rPr>
          <w:t>94</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4" w:history="1">
        <w:r w:rsidR="00D0007A" w:rsidRPr="00910811">
          <w:rPr>
            <w:rStyle w:val="Hyperlink"/>
            <w:noProof/>
          </w:rPr>
          <w:t>Figure 67: Timing Distribution of IODVS Writes to the Lexar microSD Memory Card</w:t>
        </w:r>
        <w:r w:rsidR="00D0007A">
          <w:rPr>
            <w:noProof/>
            <w:webHidden/>
          </w:rPr>
          <w:tab/>
        </w:r>
        <w:r w:rsidR="00D0007A">
          <w:rPr>
            <w:noProof/>
            <w:webHidden/>
          </w:rPr>
          <w:fldChar w:fldCharType="begin"/>
        </w:r>
        <w:r w:rsidR="00D0007A">
          <w:rPr>
            <w:noProof/>
            <w:webHidden/>
          </w:rPr>
          <w:instrText xml:space="preserve"> PAGEREF _Toc465776524 \h </w:instrText>
        </w:r>
        <w:r w:rsidR="00D0007A">
          <w:rPr>
            <w:noProof/>
            <w:webHidden/>
          </w:rPr>
        </w:r>
        <w:r w:rsidR="00D0007A">
          <w:rPr>
            <w:noProof/>
            <w:webHidden/>
          </w:rPr>
          <w:fldChar w:fldCharType="separate"/>
        </w:r>
        <w:r w:rsidR="00055297">
          <w:rPr>
            <w:noProof/>
            <w:webHidden/>
          </w:rPr>
          <w:t>95</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5" w:history="1">
        <w:r w:rsidR="00D0007A" w:rsidRPr="00910811">
          <w:rPr>
            <w:rStyle w:val="Hyperlink"/>
            <w:noProof/>
          </w:rPr>
          <w:t>Figure 68: A Single Write to the Swissbit microSD Memory Card</w:t>
        </w:r>
        <w:r w:rsidR="00D0007A">
          <w:rPr>
            <w:noProof/>
            <w:webHidden/>
          </w:rPr>
          <w:tab/>
        </w:r>
        <w:r w:rsidR="00D0007A">
          <w:rPr>
            <w:noProof/>
            <w:webHidden/>
          </w:rPr>
          <w:fldChar w:fldCharType="begin"/>
        </w:r>
        <w:r w:rsidR="00D0007A">
          <w:rPr>
            <w:noProof/>
            <w:webHidden/>
          </w:rPr>
          <w:instrText xml:space="preserve"> PAGEREF _Toc465776525 \h </w:instrText>
        </w:r>
        <w:r w:rsidR="00D0007A">
          <w:rPr>
            <w:noProof/>
            <w:webHidden/>
          </w:rPr>
        </w:r>
        <w:r w:rsidR="00D0007A">
          <w:rPr>
            <w:noProof/>
            <w:webHidden/>
          </w:rPr>
          <w:fldChar w:fldCharType="separate"/>
        </w:r>
        <w:r w:rsidR="00055297">
          <w:rPr>
            <w:noProof/>
            <w:webHidden/>
          </w:rPr>
          <w:t>96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6" w:history="1">
        <w:r w:rsidR="00D0007A" w:rsidRPr="00910811">
          <w:rPr>
            <w:rStyle w:val="Hyperlink"/>
            <w:noProof/>
          </w:rPr>
          <w:t>Figure 69: Timing Distribution of Standard Writes to the Swissbit microSD Memory Card</w:t>
        </w:r>
        <w:r w:rsidR="00D0007A">
          <w:rPr>
            <w:noProof/>
            <w:webHidden/>
          </w:rPr>
          <w:tab/>
        </w:r>
        <w:r w:rsidR="00D0007A">
          <w:rPr>
            <w:noProof/>
            <w:webHidden/>
          </w:rPr>
          <w:fldChar w:fldCharType="begin"/>
        </w:r>
        <w:r w:rsidR="00D0007A">
          <w:rPr>
            <w:noProof/>
            <w:webHidden/>
          </w:rPr>
          <w:instrText xml:space="preserve"> PAGEREF _Toc465776526 \h </w:instrText>
        </w:r>
        <w:r w:rsidR="00D0007A">
          <w:rPr>
            <w:noProof/>
            <w:webHidden/>
          </w:rPr>
        </w:r>
        <w:r w:rsidR="00D0007A">
          <w:rPr>
            <w:noProof/>
            <w:webHidden/>
          </w:rPr>
          <w:fldChar w:fldCharType="separate"/>
        </w:r>
        <w:r w:rsidR="00055297">
          <w:rPr>
            <w:noProof/>
            <w:webHidden/>
          </w:rPr>
          <w:t>96</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7" w:history="1">
        <w:r w:rsidR="00D0007A" w:rsidRPr="00910811">
          <w:rPr>
            <w:rStyle w:val="Hyperlink"/>
            <w:noProof/>
          </w:rPr>
          <w:t>Figure 70: Timing Distribution of IODVS Writes to the Swissbit microSD Memory Card</w:t>
        </w:r>
        <w:r w:rsidR="00D0007A">
          <w:rPr>
            <w:noProof/>
            <w:webHidden/>
          </w:rPr>
          <w:tab/>
        </w:r>
        <w:r w:rsidR="00D0007A">
          <w:rPr>
            <w:noProof/>
            <w:webHidden/>
          </w:rPr>
          <w:fldChar w:fldCharType="begin"/>
        </w:r>
        <w:r w:rsidR="00D0007A">
          <w:rPr>
            <w:noProof/>
            <w:webHidden/>
          </w:rPr>
          <w:instrText xml:space="preserve"> PAGEREF _Toc465776527 \h </w:instrText>
        </w:r>
        <w:r w:rsidR="00D0007A">
          <w:rPr>
            <w:noProof/>
            <w:webHidden/>
          </w:rPr>
        </w:r>
        <w:r w:rsidR="00D0007A">
          <w:rPr>
            <w:noProof/>
            <w:webHidden/>
          </w:rPr>
          <w:fldChar w:fldCharType="separate"/>
        </w:r>
        <w:r w:rsidR="00055297">
          <w:rPr>
            <w:noProof/>
            <w:webHidden/>
          </w:rPr>
          <w:t>97</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8" w:history="1">
        <w:r w:rsidR="00D0007A" w:rsidRPr="00910811">
          <w:rPr>
            <w:rStyle w:val="Hyperlink"/>
            <w:noProof/>
          </w:rPr>
          <w:t>Figure 71: A Single Write to the Kingston microSD Memory Card</w:t>
        </w:r>
        <w:r w:rsidR="00D0007A">
          <w:rPr>
            <w:noProof/>
            <w:webHidden/>
          </w:rPr>
          <w:tab/>
        </w:r>
        <w:r w:rsidR="00D0007A">
          <w:rPr>
            <w:noProof/>
            <w:webHidden/>
          </w:rPr>
          <w:fldChar w:fldCharType="begin"/>
        </w:r>
        <w:r w:rsidR="00D0007A">
          <w:rPr>
            <w:noProof/>
            <w:webHidden/>
          </w:rPr>
          <w:instrText xml:space="preserve"> PAGEREF _Toc465776528 \h </w:instrText>
        </w:r>
        <w:r w:rsidR="00D0007A">
          <w:rPr>
            <w:noProof/>
            <w:webHidden/>
          </w:rPr>
        </w:r>
        <w:r w:rsidR="00D0007A">
          <w:rPr>
            <w:noProof/>
            <w:webHidden/>
          </w:rPr>
          <w:fldChar w:fldCharType="separate"/>
        </w:r>
        <w:r w:rsidR="00055297">
          <w:rPr>
            <w:noProof/>
            <w:webHidden/>
          </w:rPr>
          <w:t>98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29" w:history="1">
        <w:r w:rsidR="00D0007A" w:rsidRPr="00910811">
          <w:rPr>
            <w:rStyle w:val="Hyperlink"/>
            <w:noProof/>
          </w:rPr>
          <w:t>Figure 72: Timing Distribution of Standard Writes to the Kingston microSD Memory Card</w:t>
        </w:r>
        <w:r w:rsidR="00D0007A">
          <w:rPr>
            <w:noProof/>
            <w:webHidden/>
          </w:rPr>
          <w:tab/>
        </w:r>
        <w:r w:rsidR="00D0007A">
          <w:rPr>
            <w:noProof/>
            <w:webHidden/>
          </w:rPr>
          <w:fldChar w:fldCharType="begin"/>
        </w:r>
        <w:r w:rsidR="00D0007A">
          <w:rPr>
            <w:noProof/>
            <w:webHidden/>
          </w:rPr>
          <w:instrText xml:space="preserve"> PAGEREF _Toc465776529 \h </w:instrText>
        </w:r>
        <w:r w:rsidR="00D0007A">
          <w:rPr>
            <w:noProof/>
            <w:webHidden/>
          </w:rPr>
        </w:r>
        <w:r w:rsidR="00D0007A">
          <w:rPr>
            <w:noProof/>
            <w:webHidden/>
          </w:rPr>
          <w:fldChar w:fldCharType="separate"/>
        </w:r>
        <w:r w:rsidR="00055297">
          <w:rPr>
            <w:noProof/>
            <w:webHidden/>
          </w:rPr>
          <w:t>98</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30" w:history="1">
        <w:r w:rsidR="00D0007A" w:rsidRPr="00910811">
          <w:rPr>
            <w:rStyle w:val="Hyperlink"/>
            <w:noProof/>
          </w:rPr>
          <w:t>Figure 73: Timing Distribution of IODVS Writes to the Kingston microSD Memory Card</w:t>
        </w:r>
        <w:r w:rsidR="00D0007A">
          <w:rPr>
            <w:noProof/>
            <w:webHidden/>
          </w:rPr>
          <w:tab/>
        </w:r>
        <w:r w:rsidR="00D0007A">
          <w:rPr>
            <w:noProof/>
            <w:webHidden/>
          </w:rPr>
          <w:fldChar w:fldCharType="begin"/>
        </w:r>
        <w:r w:rsidR="00D0007A">
          <w:rPr>
            <w:noProof/>
            <w:webHidden/>
          </w:rPr>
          <w:instrText xml:space="preserve"> PAGEREF _Toc465776530 \h </w:instrText>
        </w:r>
        <w:r w:rsidR="00D0007A">
          <w:rPr>
            <w:noProof/>
            <w:webHidden/>
          </w:rPr>
        </w:r>
        <w:r w:rsidR="00D0007A">
          <w:rPr>
            <w:noProof/>
            <w:webHidden/>
          </w:rPr>
          <w:fldChar w:fldCharType="separate"/>
        </w:r>
        <w:r w:rsidR="00055297">
          <w:rPr>
            <w:noProof/>
            <w:webHidden/>
          </w:rPr>
          <w:t>99</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31" w:history="1">
        <w:r w:rsidR="00D0007A" w:rsidRPr="00910811">
          <w:rPr>
            <w:rStyle w:val="Hyperlink"/>
            <w:noProof/>
          </w:rPr>
          <w:t>Figure 74: HIH-6130 IODVS Measurement</w:t>
        </w:r>
        <w:r w:rsidR="00D0007A">
          <w:rPr>
            <w:noProof/>
            <w:webHidden/>
          </w:rPr>
          <w:tab/>
        </w:r>
        <w:r w:rsidR="00D0007A">
          <w:rPr>
            <w:noProof/>
            <w:webHidden/>
          </w:rPr>
          <w:fldChar w:fldCharType="begin"/>
        </w:r>
        <w:r w:rsidR="00D0007A">
          <w:rPr>
            <w:noProof/>
            <w:webHidden/>
          </w:rPr>
          <w:instrText xml:space="preserve"> PAGEREF _Toc465776531 \h </w:instrText>
        </w:r>
        <w:r w:rsidR="00D0007A">
          <w:rPr>
            <w:noProof/>
            <w:webHidden/>
          </w:rPr>
        </w:r>
        <w:r w:rsidR="00D0007A">
          <w:rPr>
            <w:noProof/>
            <w:webHidden/>
          </w:rPr>
          <w:fldChar w:fldCharType="separate"/>
        </w:r>
        <w:r w:rsidR="00055297">
          <w:rPr>
            <w:noProof/>
            <w:webHidden/>
          </w:rPr>
          <w:t>100</w:t>
        </w:r>
        <w:r w:rsidR="00D0007A">
          <w:rPr>
            <w:noProof/>
            <w:webHidden/>
          </w:rPr>
          <w:fldChar w:fldCharType="end"/>
        </w:r>
      </w:hyperlink>
    </w:p>
    <w:p w:rsidR="00D0007A" w:rsidRDefault="0004287A">
      <w:pPr>
        <w:pStyle w:val="TableofFigures"/>
        <w:tabs>
          <w:tab w:val="right" w:leader="dot" w:pos="8990"/>
        </w:tabs>
        <w:rPr>
          <w:rFonts w:asciiTheme="minorHAnsi" w:eastAsiaTheme="minorEastAsia" w:hAnsiTheme="minorHAnsi" w:cstheme="minorBidi"/>
          <w:noProof/>
          <w:sz w:val="22"/>
          <w:szCs w:val="22"/>
        </w:rPr>
      </w:pPr>
      <w:hyperlink w:anchor="_Toc465776532" w:history="1">
        <w:r w:rsidR="00D0007A" w:rsidRPr="00910811">
          <w:rPr>
            <w:rStyle w:val="Hyperlink"/>
            <w:noProof/>
          </w:rPr>
          <w:t>Figure 75: HIH-6130 IODVS + PACER-C Measurement</w:t>
        </w:r>
        <w:r w:rsidR="00D0007A">
          <w:rPr>
            <w:noProof/>
            <w:webHidden/>
          </w:rPr>
          <w:tab/>
        </w:r>
        <w:r w:rsidR="00D0007A">
          <w:rPr>
            <w:noProof/>
            <w:webHidden/>
          </w:rPr>
          <w:fldChar w:fldCharType="begin"/>
        </w:r>
        <w:r w:rsidR="00D0007A">
          <w:rPr>
            <w:noProof/>
            <w:webHidden/>
          </w:rPr>
          <w:instrText xml:space="preserve"> PAGEREF _Toc465776532 \h </w:instrText>
        </w:r>
        <w:r w:rsidR="00D0007A">
          <w:rPr>
            <w:noProof/>
            <w:webHidden/>
          </w:rPr>
        </w:r>
        <w:r w:rsidR="00D0007A">
          <w:rPr>
            <w:noProof/>
            <w:webHidden/>
          </w:rPr>
          <w:fldChar w:fldCharType="separate"/>
        </w:r>
        <w:r w:rsidR="00055297">
          <w:rPr>
            <w:noProof/>
            <w:webHidden/>
          </w:rPr>
          <w:t>100</w:t>
        </w:r>
        <w:r w:rsidR="00D0007A">
          <w:rPr>
            <w:noProof/>
            <w:webHidden/>
          </w:rPr>
          <w:fldChar w:fldCharType="end"/>
        </w:r>
      </w:hyperlink>
    </w:p>
    <w:p w:rsidR="005820DF" w:rsidRDefault="005820DF" w:rsidP="005820DF">
      <w:pPr>
        <w:pStyle w:val="Footer"/>
        <w:tabs>
          <w:tab w:val="clear" w:pos="4320"/>
          <w:tab w:val="clear" w:pos="8640"/>
        </w:tabs>
        <w:spacing w:line="480" w:lineRule="auto"/>
        <w:jc w:val="center"/>
      </w:pPr>
      <w:r>
        <w:fldChar w:fldCharType="end"/>
      </w:r>
    </w:p>
    <w:p w:rsidR="004579C5" w:rsidRDefault="004579C5" w:rsidP="009A6B31">
      <w:pPr>
        <w:spacing w:line="480" w:lineRule="auto"/>
        <w:sectPr w:rsidR="004579C5" w:rsidSect="00E21BDA">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1440" w:gutter="0"/>
          <w:pgNumType w:fmt="lowerRoman" w:start="2"/>
          <w:cols w:space="720"/>
          <w:docGrid w:linePitch="360"/>
        </w:sectPr>
      </w:pPr>
    </w:p>
    <w:p w:rsidR="00122223" w:rsidRDefault="002D29FB" w:rsidP="00B02238">
      <w:pPr>
        <w:pStyle w:val="Heading1"/>
      </w:pPr>
      <w:bookmarkStart w:id="0" w:name="_Toc465297422"/>
      <w:bookmarkStart w:id="1" w:name="_Toc465820187"/>
      <w:bookmarkStart w:id="2" w:name="_Ref465821734"/>
      <w:r w:rsidRPr="009A4196">
        <w:lastRenderedPageBreak/>
        <w:t>Chapter 1</w:t>
      </w:r>
      <w:r w:rsidR="009A4196">
        <w:t>:</w:t>
      </w:r>
      <w:r w:rsidR="00122223" w:rsidRPr="009A4196">
        <w:t xml:space="preserve"> Introduction</w:t>
      </w:r>
      <w:bookmarkEnd w:id="0"/>
      <w:bookmarkEnd w:id="1"/>
      <w:bookmarkEnd w:id="2"/>
    </w:p>
    <w:p w:rsidR="008C6D3C" w:rsidRPr="008C6D3C" w:rsidRDefault="008C6D3C" w:rsidP="008C6D3C"/>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Pr="00DE5E8F" w:rsidRDefault="00122223" w:rsidP="0078529A">
      <w:pPr>
        <w:pStyle w:val="Heading2"/>
      </w:pPr>
      <w:bookmarkStart w:id="3" w:name="_Toc465297423"/>
      <w:bookmarkStart w:id="4" w:name="_Toc465820188"/>
      <w:r w:rsidRPr="00DE5E8F">
        <w:t>Voltage Dependent States</w:t>
      </w:r>
      <w:bookmarkEnd w:id="3"/>
      <w:bookmarkEnd w:id="4"/>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packet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055297">
        <w:t xml:space="preserve">Figure </w:t>
      </w:r>
      <w:r w:rsidR="00055297">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w:t>
      </w:r>
      <w:proofErr w:type="spellStart"/>
      <w:r>
        <w:t>ircuit</w:t>
      </w:r>
      <w:proofErr w:type="spellEnd"/>
      <w:r>
        <w:t xml:space="preserve">. The result directly effects the slope of the clock line in </w:t>
      </w:r>
      <w:r>
        <w:fldChar w:fldCharType="begin"/>
      </w:r>
      <w:r>
        <w:instrText xml:space="preserve"> REF _Ref431670338 \h </w:instrText>
      </w:r>
      <w:r>
        <w:fldChar w:fldCharType="separate"/>
      </w:r>
      <w:r w:rsidR="00055297">
        <w:t xml:space="preserve">Figure </w:t>
      </w:r>
      <w:r w:rsidR="00055297">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7570E130" wp14:editId="067BD7DE">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122223">
      <w:pPr>
        <w:pStyle w:val="Caption"/>
        <w:jc w:val="center"/>
      </w:pPr>
      <w:bookmarkStart w:id="5" w:name="_Ref431670338"/>
      <w:bookmarkStart w:id="6" w:name="_Toc465776458"/>
      <w:r>
        <w:t xml:space="preserve">Figure </w:t>
      </w:r>
      <w:r w:rsidR="0004287A">
        <w:fldChar w:fldCharType="begin"/>
      </w:r>
      <w:r w:rsidR="0004287A">
        <w:instrText xml:space="preserve"> SEQ Figure \* ARABIC </w:instrText>
      </w:r>
      <w:r w:rsidR="0004287A">
        <w:fldChar w:fldCharType="separate"/>
      </w:r>
      <w:r w:rsidR="00055297">
        <w:rPr>
          <w:noProof/>
        </w:rPr>
        <w:t>1</w:t>
      </w:r>
      <w:r w:rsidR="0004287A">
        <w:rPr>
          <w:noProof/>
        </w:rPr>
        <w:fldChar w:fldCharType="end"/>
      </w:r>
      <w:bookmarkEnd w:id="5"/>
      <w:r>
        <w:t>: Aperture, Setup and Hold Times</w:t>
      </w:r>
      <w:bookmarkEnd w:id="6"/>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055297">
        <w:t xml:space="preserve">Figure </w:t>
      </w:r>
      <w:r w:rsidR="00055297">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xml:space="preserve">. Increasing the source capability is effective, yet often impractical because to do so would necessitate larger semiconductors. Also, increasing the source capability tends to increase leakage currents and </w:t>
      </w:r>
      <w:r>
        <w:lastRenderedPageBreak/>
        <w:t>noise while also eliminating the intrinsic short-circuit protection afforded by current limited outputs. By doubling 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055297">
        <w:t xml:space="preserve">Figure </w:t>
      </w:r>
      <w:r w:rsidR="00055297">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122223">
      <w:pPr>
        <w:keepNext/>
      </w:pPr>
      <w:r>
        <w:rPr>
          <w:noProof/>
        </w:rPr>
        <w:drawing>
          <wp:inline distT="0" distB="0" distL="0" distR="0" wp14:anchorId="581502A4" wp14:editId="391320C0">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122223">
      <w:pPr>
        <w:pStyle w:val="Caption"/>
        <w:jc w:val="center"/>
      </w:pPr>
      <w:bookmarkStart w:id="7" w:name="_Ref430989089"/>
      <w:bookmarkStart w:id="8" w:name="_Ref430989079"/>
      <w:bookmarkStart w:id="9" w:name="_Toc465776459"/>
      <w:r>
        <w:t xml:space="preserve">Figure </w:t>
      </w:r>
      <w:r w:rsidR="0004287A">
        <w:fldChar w:fldCharType="begin"/>
      </w:r>
      <w:r w:rsidR="0004287A">
        <w:instrText xml:space="preserve"> SEQ Figure \* ARABIC </w:instrText>
      </w:r>
      <w:r w:rsidR="0004287A">
        <w:fldChar w:fldCharType="separate"/>
      </w:r>
      <w:r w:rsidR="00055297">
        <w:rPr>
          <w:noProof/>
        </w:rPr>
        <w:t>2</w:t>
      </w:r>
      <w:r w:rsidR="0004287A">
        <w:rPr>
          <w:noProof/>
        </w:rPr>
        <w:fldChar w:fldCharType="end"/>
      </w:r>
      <w:bookmarkEnd w:id="7"/>
      <w:r>
        <w:t>: Effects of Slew Rate on Theoretical Maximum Communications Speed</w:t>
      </w:r>
      <w:bookmarkEnd w:id="8"/>
      <w:bookmarkEnd w:id="9"/>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78529A">
      <w:pPr>
        <w:pStyle w:val="Heading2"/>
      </w:pPr>
      <w:bookmarkStart w:id="10" w:name="_Toc465297424"/>
      <w:bookmarkStart w:id="11" w:name="_Toc465820189"/>
      <w:r>
        <w:lastRenderedPageBreak/>
        <w:t>Voltage Independent States</w:t>
      </w:r>
      <w:bookmarkEnd w:id="10"/>
      <w:bookmarkEnd w:id="11"/>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voltage. For example, a device may have varying communications performance throughout the range of 1.8V – 5.5V, but performs specific functions (sensing, controls, memory)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2DDC310E" wp14:editId="7352AE9D">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122223" w:rsidRDefault="00122223" w:rsidP="00122223">
      <w:pPr>
        <w:pStyle w:val="Caption"/>
        <w:jc w:val="center"/>
      </w:pPr>
      <w:bookmarkStart w:id="12" w:name="_Ref431643087"/>
      <w:bookmarkStart w:id="13" w:name="_Toc465776460"/>
      <w:r>
        <w:t xml:space="preserve">Figure </w:t>
      </w:r>
      <w:r w:rsidR="0004287A">
        <w:fldChar w:fldCharType="begin"/>
      </w:r>
      <w:r w:rsidR="0004287A">
        <w:instrText xml:space="preserve"> SEQ Figure \* ARABIC </w:instrText>
      </w:r>
      <w:r w:rsidR="0004287A">
        <w:fldChar w:fldCharType="separate"/>
      </w:r>
      <w:r w:rsidR="00055297">
        <w:rPr>
          <w:noProof/>
        </w:rPr>
        <w:t>3</w:t>
      </w:r>
      <w:r w:rsidR="0004287A">
        <w:rPr>
          <w:noProof/>
        </w:rPr>
        <w:fldChar w:fldCharType="end"/>
      </w:r>
      <w:bookmarkEnd w:id="12"/>
      <w:r>
        <w:t>: Voltage Dependent / Independent Device States</w:t>
      </w:r>
      <w:bookmarkEnd w:id="13"/>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055297">
        <w:t xml:space="preserve">Figure </w:t>
      </w:r>
      <w:r w:rsidR="00055297">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055297">
        <w:t xml:space="preserve">Figure </w:t>
      </w:r>
      <w:r w:rsidR="00055297">
        <w:rPr>
          <w:noProof/>
        </w:rPr>
        <w:t>4</w:t>
      </w:r>
      <w:r>
        <w:fldChar w:fldCharType="end"/>
      </w:r>
      <w:r>
        <w:t xml:space="preserve">.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w:t>
      </w:r>
      <w:r>
        <w:lastRenderedPageBreak/>
        <w:t>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055297">
        <w:t xml:space="preserve">Figure </w:t>
      </w:r>
      <w:r w:rsidR="00055297">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4601B6A5" wp14:editId="4AC8AA4A">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122223">
      <w:pPr>
        <w:pStyle w:val="Caption"/>
        <w:jc w:val="center"/>
      </w:pPr>
      <w:bookmarkStart w:id="14" w:name="_Ref431643167"/>
      <w:bookmarkStart w:id="15" w:name="_Toc465776461"/>
      <w:r>
        <w:t xml:space="preserve">Figure </w:t>
      </w:r>
      <w:r w:rsidR="0004287A">
        <w:fldChar w:fldCharType="begin"/>
      </w:r>
      <w:r w:rsidR="0004287A">
        <w:instrText xml:space="preserve"> SEQ Figure \* ARABIC </w:instrText>
      </w:r>
      <w:r w:rsidR="0004287A">
        <w:fldChar w:fldCharType="separate"/>
      </w:r>
      <w:r w:rsidR="00055297">
        <w:rPr>
          <w:noProof/>
        </w:rPr>
        <w:t>4</w:t>
      </w:r>
      <w:r w:rsidR="0004287A">
        <w:rPr>
          <w:noProof/>
        </w:rPr>
        <w:fldChar w:fldCharType="end"/>
      </w:r>
      <w:bookmarkEnd w:id="14"/>
      <w:r>
        <w:t>: Impact of Voltage on Energy and Delay</w:t>
      </w:r>
      <w:bookmarkEnd w:id="15"/>
    </w:p>
    <w:p w:rsidR="00122223" w:rsidRPr="00D86DEF" w:rsidRDefault="00122223" w:rsidP="0078529A">
      <w:pPr>
        <w:pStyle w:val="Heading2"/>
      </w:pPr>
      <w:bookmarkStart w:id="16" w:name="_Toc465297425"/>
      <w:bookmarkStart w:id="17" w:name="_Toc465820190"/>
      <w:r>
        <w:t>Intra-Operation Dynamic Voltage Scaling</w:t>
      </w:r>
      <w:bookmarkEnd w:id="16"/>
      <w:bookmarkEnd w:id="17"/>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055297">
        <w:t xml:space="preserve">Figure </w:t>
      </w:r>
      <w:r w:rsidR="00055297">
        <w:rPr>
          <w:noProof/>
        </w:rPr>
        <w:t>3</w:t>
      </w:r>
      <w:r>
        <w:fldChar w:fldCharType="end"/>
      </w:r>
      <w:r>
        <w:t xml:space="preserve"> into the same operation shown in </w:t>
      </w:r>
      <w:r>
        <w:fldChar w:fldCharType="begin"/>
      </w:r>
      <w:r>
        <w:instrText xml:space="preserve"> REF _Ref432355348 \h </w:instrText>
      </w:r>
      <w:r>
        <w:fldChar w:fldCharType="separate"/>
      </w:r>
      <w:r w:rsidR="00055297">
        <w:t xml:space="preserve">Figure </w:t>
      </w:r>
      <w:r w:rsidR="00055297">
        <w:rPr>
          <w:noProof/>
        </w:rPr>
        <w:t>5</w:t>
      </w:r>
      <w:r>
        <w:fldChar w:fldCharType="end"/>
      </w:r>
      <w:r>
        <w:t>.</w:t>
      </w:r>
    </w:p>
    <w:p w:rsidR="00122223" w:rsidRDefault="00122223" w:rsidP="00122223">
      <w:pPr>
        <w:keepNext/>
      </w:pPr>
      <w:r>
        <w:rPr>
          <w:noProof/>
        </w:rPr>
        <w:lastRenderedPageBreak/>
        <w:drawing>
          <wp:inline distT="0" distB="0" distL="0" distR="0" wp14:anchorId="0F39A444" wp14:editId="315F6DD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122223" w:rsidRDefault="00122223" w:rsidP="00122223">
      <w:pPr>
        <w:pStyle w:val="Caption"/>
        <w:jc w:val="center"/>
      </w:pPr>
      <w:bookmarkStart w:id="18" w:name="_Ref432355348"/>
      <w:bookmarkStart w:id="19" w:name="_Toc465776462"/>
      <w:r>
        <w:t xml:space="preserve">Figure </w:t>
      </w:r>
      <w:r w:rsidR="0004287A">
        <w:fldChar w:fldCharType="begin"/>
      </w:r>
      <w:r w:rsidR="0004287A">
        <w:instrText xml:space="preserve"> SEQ Figure \* ARABIC </w:instrText>
      </w:r>
      <w:r w:rsidR="0004287A">
        <w:fldChar w:fldCharType="separate"/>
      </w:r>
      <w:r w:rsidR="00055297">
        <w:rPr>
          <w:noProof/>
        </w:rPr>
        <w:t>5</w:t>
      </w:r>
      <w:r w:rsidR="0004287A">
        <w:rPr>
          <w:noProof/>
        </w:rPr>
        <w:fldChar w:fldCharType="end"/>
      </w:r>
      <w:bookmarkEnd w:id="18"/>
      <w:r>
        <w:t>: IODVS Peripheral Device Operation</w:t>
      </w:r>
      <w:bookmarkEnd w:id="19"/>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power supplies, a governing micro controller and a variety of peripheral devices. Specific </w:t>
      </w:r>
      <w:r>
        <w:lastRenderedPageBreak/>
        <w:t>consideration is given 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bookmarkStart w:id="20" w:name="_Ref465823972"/>
      <w:r>
        <w:t>Intra-Operation Dynamic Voltage Scaling (IODVS)</w:t>
      </w:r>
      <w:bookmarkEnd w:id="20"/>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F11118" w:rsidRDefault="00F11118" w:rsidP="00F11118">
      <w:pPr>
        <w:pStyle w:val="ListParagraph"/>
        <w:numPr>
          <w:ilvl w:val="0"/>
          <w:numId w:val="1"/>
        </w:numPr>
      </w:pPr>
      <w:r>
        <w:t>Precise Real-time In-circuit Micro Energy management system (PRIME)</w:t>
      </w:r>
    </w:p>
    <w:p w:rsidR="00F11118" w:rsidRDefault="00F11118" w:rsidP="00F11118">
      <w:pPr>
        <w:pStyle w:val="ListParagraph"/>
        <w:numPr>
          <w:ilvl w:val="1"/>
          <w:numId w:val="1"/>
        </w:numPr>
      </w:pPr>
      <w:r>
        <w:t>Acquiring precise and accurate real-time current measurements enables supervisor to determine the state of ongoing operations. Specifically, the supervisor can detect early completion, thus enabling future optimization.</w:t>
      </w:r>
    </w:p>
    <w:p w:rsidR="00122223" w:rsidRDefault="00F11118" w:rsidP="00122223">
      <w:pPr>
        <w:pStyle w:val="ListParagraph"/>
        <w:numPr>
          <w:ilvl w:val="0"/>
          <w:numId w:val="1"/>
        </w:numPr>
      </w:pPr>
      <w:bookmarkStart w:id="21" w:name="_Ref465653417"/>
      <w:r>
        <w:t xml:space="preserve">Peripheral </w:t>
      </w:r>
      <w:r w:rsidR="00122223">
        <w:t xml:space="preserve">Activity Completion </w:t>
      </w:r>
      <w:r>
        <w:t xml:space="preserve">Estimation and </w:t>
      </w:r>
      <w:r w:rsidR="00122223">
        <w:t>Recognition (</w:t>
      </w:r>
      <w:r>
        <w:t>PACER</w:t>
      </w:r>
      <w:r w:rsidR="00122223">
        <w:t>)</w:t>
      </w:r>
      <w:bookmarkEnd w:id="21"/>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F11118" w:rsidRDefault="00733C53" w:rsidP="00F11118">
      <w:pPr>
        <w:pStyle w:val="ListParagraph"/>
        <w:numPr>
          <w:ilvl w:val="0"/>
          <w:numId w:val="1"/>
        </w:numPr>
      </w:pPr>
      <w:bookmarkStart w:id="22" w:name="_Ref465823872"/>
      <w:r>
        <w:t xml:space="preserve">Conclusions and </w:t>
      </w:r>
      <w:r w:rsidR="00F11118">
        <w:t>Future Work</w:t>
      </w:r>
      <w:bookmarkEnd w:id="22"/>
    </w:p>
    <w:p w:rsidR="00122223" w:rsidRDefault="00122223" w:rsidP="00F11118">
      <w:pPr>
        <w:pStyle w:val="ListParagraph"/>
        <w:numPr>
          <w:ilvl w:val="1"/>
          <w:numId w:val="1"/>
        </w:numPr>
      </w:pPr>
      <w:r>
        <w:t>Supervised IODVS</w:t>
      </w:r>
    </w:p>
    <w:p w:rsidR="00122223" w:rsidRDefault="00122223" w:rsidP="00F11118">
      <w:pPr>
        <w:pStyle w:val="ListParagraph"/>
        <w:numPr>
          <w:ilvl w:val="2"/>
          <w:numId w:val="1"/>
        </w:numPr>
      </w:pPr>
      <w:r>
        <w:t>Reduce IODVS domain interference by identifying interfering voltage ranges.</w:t>
      </w:r>
    </w:p>
    <w:p w:rsidR="00122223" w:rsidRDefault="00122223" w:rsidP="00F11118">
      <w:pPr>
        <w:pStyle w:val="ListParagraph"/>
        <w:numPr>
          <w:ilvl w:val="2"/>
          <w:numId w:val="1"/>
        </w:numPr>
      </w:pPr>
      <w:r>
        <w:t xml:space="preserve">A peripheral voltage supervisor addition to the </w:t>
      </w:r>
      <w:proofErr w:type="spellStart"/>
      <w:r>
        <w:t>uC</w:t>
      </w:r>
      <w:proofErr w:type="spellEnd"/>
      <w:r>
        <w:t>/OS-III kernel that uses DPM heuristics to balance IODVS voltage changes against predicted break-even times.</w:t>
      </w:r>
    </w:p>
    <w:p w:rsidR="00122223" w:rsidRPr="00B771B2" w:rsidRDefault="00122223" w:rsidP="00122223">
      <w:pPr>
        <w:ind w:firstLine="720"/>
      </w:pPr>
      <w:r>
        <w:t>IODVS is shown to reduce energy consumption in many common peripheral devices by 10 – 40% depending on the ratio of voltage-dependent to voltage independent states. In-</w:t>
      </w:r>
      <w:r>
        <w:lastRenderedPageBreak/>
        <w:t xml:space="preserve">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rsidR="00733C53">
        <w:t xml:space="preserve">PACER algorithms further </w:t>
      </w:r>
      <w:r>
        <w:br w:type="page"/>
      </w:r>
    </w:p>
    <w:p w:rsidR="00122223" w:rsidRDefault="002D29FB" w:rsidP="00B02238">
      <w:pPr>
        <w:pStyle w:val="Heading1"/>
      </w:pPr>
      <w:bookmarkStart w:id="23" w:name="_Toc465297426"/>
      <w:bookmarkStart w:id="24" w:name="_Toc465820191"/>
      <w:r w:rsidRPr="009A4196">
        <w:lastRenderedPageBreak/>
        <w:t>Chapter 2</w:t>
      </w:r>
      <w:r w:rsidR="00683833">
        <w:t xml:space="preserve">: </w:t>
      </w:r>
      <w:bookmarkEnd w:id="23"/>
      <w:r w:rsidR="000A1EA3">
        <w:t>Background</w:t>
      </w:r>
      <w:bookmarkEnd w:id="24"/>
    </w:p>
    <w:p w:rsidR="0098435B" w:rsidRPr="0098435B" w:rsidRDefault="0098435B" w:rsidP="0098435B"/>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78529A">
      <w:pPr>
        <w:pStyle w:val="Heading2"/>
        <w:numPr>
          <w:ilvl w:val="1"/>
          <w:numId w:val="28"/>
        </w:numPr>
      </w:pPr>
      <w:bookmarkStart w:id="25" w:name="_Toc465297427"/>
      <w:bookmarkStart w:id="26" w:name="_Toc465820192"/>
      <w:r w:rsidRPr="00A860C6">
        <w:t>Power Supplies</w:t>
      </w:r>
      <w:bookmarkEnd w:id="25"/>
      <w:bookmarkEnd w:id="26"/>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78529A">
      <w:pPr>
        <w:pStyle w:val="Heading3"/>
        <w:numPr>
          <w:ilvl w:val="2"/>
          <w:numId w:val="28"/>
        </w:numPr>
      </w:pPr>
      <w:bookmarkStart w:id="27" w:name="_Toc465820193"/>
      <w:r>
        <w:t>Linear / Low-Dropout Regulator (LDO)</w:t>
      </w:r>
      <w:bookmarkEnd w:id="27"/>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055297">
        <w:t xml:space="preserve">Figure </w:t>
      </w:r>
      <w:r w:rsidR="00055297">
        <w:rPr>
          <w:noProof/>
        </w:rPr>
        <w:t>6</w:t>
      </w:r>
      <w:r>
        <w:fldChar w:fldCharType="end"/>
      </w:r>
      <w:r>
        <w:t xml:space="preserve">. The circuit requires that the input voltage be maintained at some level higher than the output voltage. This margin is known as the dropout voltage or </w:t>
      </w:r>
      <w:proofErr w:type="spellStart"/>
      <w:r>
        <w:t>V</w:t>
      </w:r>
      <w:r w:rsidRPr="002C08F7">
        <w:rPr>
          <w:vertAlign w:val="subscript"/>
        </w:rPr>
        <w:t>dropout</w:t>
      </w:r>
      <w:proofErr w:type="spellEnd"/>
      <w:r>
        <w:t>. Modern versions of the circuit have focused on decreasing this margin and are known as LDOs (Low Dropout Regulators).</w:t>
      </w:r>
    </w:p>
    <w:p w:rsidR="00122223" w:rsidRDefault="00122223" w:rsidP="00122223">
      <w:pPr>
        <w:keepNext/>
        <w:jc w:val="center"/>
      </w:pPr>
      <w:r>
        <w:rPr>
          <w:noProof/>
        </w:rPr>
        <w:lastRenderedPageBreak/>
        <w:drawing>
          <wp:inline distT="0" distB="0" distL="0" distR="0" wp14:anchorId="3505A03B" wp14:editId="33E0CA1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122223">
      <w:pPr>
        <w:pStyle w:val="Caption"/>
        <w:jc w:val="center"/>
      </w:pPr>
      <w:bookmarkStart w:id="28" w:name="_Ref417737488"/>
      <w:bookmarkStart w:id="29" w:name="_Ref465660297"/>
      <w:bookmarkStart w:id="30" w:name="_Toc465776463"/>
      <w:r>
        <w:t xml:space="preserve">Figure </w:t>
      </w:r>
      <w:r w:rsidR="0004287A">
        <w:fldChar w:fldCharType="begin"/>
      </w:r>
      <w:r w:rsidR="0004287A">
        <w:instrText xml:space="preserve"> SEQ Figure \* ARABIC </w:instrText>
      </w:r>
      <w:r w:rsidR="0004287A">
        <w:fldChar w:fldCharType="separate"/>
      </w:r>
      <w:r w:rsidR="00055297">
        <w:rPr>
          <w:noProof/>
        </w:rPr>
        <w:t>6</w:t>
      </w:r>
      <w:r w:rsidR="0004287A">
        <w:rPr>
          <w:noProof/>
        </w:rPr>
        <w:fldChar w:fldCharType="end"/>
      </w:r>
      <w:bookmarkEnd w:id="28"/>
      <w:r>
        <w:t>: A Linear Regulator / LDO Circuit</w:t>
      </w:r>
      <w:bookmarkEnd w:id="29"/>
      <w:bookmarkEnd w:id="30"/>
    </w:p>
    <w:p w:rsidR="00122223" w:rsidRDefault="00122223" w:rsidP="00122223">
      <w:pPr>
        <w:ind w:firstLine="720"/>
      </w:pPr>
      <w:r>
        <w:t xml:space="preserve">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xml:space="preserve">. Thus the regulator is unsuitable for translating large voltage differentials. Linear regulators tend to dissipate large amounts of heat due to their inefficiency and thermal limitations often limit their applicability. </w:t>
      </w:r>
    </w:p>
    <w:p w:rsidR="00543121" w:rsidRDefault="00543121" w:rsidP="0078529A">
      <w:pPr>
        <w:pStyle w:val="Heading3"/>
        <w:numPr>
          <w:ilvl w:val="2"/>
          <w:numId w:val="28"/>
        </w:numPr>
      </w:pPr>
      <w:bookmarkStart w:id="31" w:name="_Toc465820194"/>
      <w:r>
        <w:t>Charge Pump</w:t>
      </w:r>
      <w:bookmarkEnd w:id="31"/>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055297">
        <w:t xml:space="preserve">Figure </w:t>
      </w:r>
      <w:r w:rsidR="00055297">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w:t>
      </w:r>
      <w:r>
        <w:lastRenderedPageBreak/>
        <w:t>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51B54884" wp14:editId="32ABD555">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0523EE81" wp14:editId="4E818F6C">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122223">
      <w:pPr>
        <w:pStyle w:val="Caption"/>
        <w:jc w:val="center"/>
      </w:pPr>
      <w:bookmarkStart w:id="32" w:name="_Ref418626546"/>
      <w:bookmarkStart w:id="33" w:name="_Ref418626500"/>
      <w:bookmarkStart w:id="34" w:name="_Toc465776464"/>
      <w:r>
        <w:t xml:space="preserve">Figure </w:t>
      </w:r>
      <w:r w:rsidR="0004287A">
        <w:fldChar w:fldCharType="begin"/>
      </w:r>
      <w:r w:rsidR="0004287A">
        <w:instrText xml:space="preserve"> SEQ Figure \* ARABIC </w:instrText>
      </w:r>
      <w:r w:rsidR="0004287A">
        <w:fldChar w:fldCharType="separate"/>
      </w:r>
      <w:r w:rsidR="00055297">
        <w:rPr>
          <w:noProof/>
        </w:rPr>
        <w:t>7</w:t>
      </w:r>
      <w:r w:rsidR="0004287A">
        <w:rPr>
          <w:noProof/>
        </w:rPr>
        <w:fldChar w:fldCharType="end"/>
      </w:r>
      <w:bookmarkEnd w:id="32"/>
      <w:r>
        <w:t>: A Typical Charge Pump Circuit</w:t>
      </w:r>
      <w:bookmarkEnd w:id="33"/>
      <w:r>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bookmarkEnd w:id="34"/>
      <w:r>
        <w:tab/>
      </w:r>
    </w:p>
    <w:p w:rsidR="00543121" w:rsidRPr="00543121" w:rsidRDefault="00543121" w:rsidP="0078529A">
      <w:pPr>
        <w:pStyle w:val="Heading3"/>
        <w:numPr>
          <w:ilvl w:val="2"/>
          <w:numId w:val="28"/>
        </w:numPr>
      </w:pPr>
      <w:bookmarkStart w:id="35" w:name="_Toc465820195"/>
      <w:r>
        <w:t>Switched Mode Power Supply (SMPS)</w:t>
      </w:r>
      <w:bookmarkEnd w:id="35"/>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055297">
        <w:t xml:space="preserve">Figure </w:t>
      </w:r>
      <w:r w:rsidR="00055297">
        <w:rPr>
          <w:noProof/>
        </w:rPr>
        <w:t>8</w:t>
      </w:r>
      <w:r>
        <w:fldChar w:fldCharType="end"/>
      </w:r>
      <w:r>
        <w:t>:</w:t>
      </w:r>
    </w:p>
    <w:p w:rsidR="00122223" w:rsidRDefault="00122223" w:rsidP="00122223">
      <w:pPr>
        <w:keepNext/>
        <w:jc w:val="center"/>
      </w:pPr>
      <w:r>
        <w:rPr>
          <w:noProof/>
        </w:rPr>
        <w:drawing>
          <wp:inline distT="0" distB="0" distL="0" distR="0" wp14:anchorId="5B6803CA" wp14:editId="40664941">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122223">
      <w:pPr>
        <w:pStyle w:val="Caption"/>
        <w:jc w:val="center"/>
      </w:pPr>
      <w:bookmarkStart w:id="36" w:name="_Ref417733872"/>
      <w:bookmarkStart w:id="37" w:name="_Toc465776465"/>
      <w:r>
        <w:t xml:space="preserve">Figure </w:t>
      </w:r>
      <w:r w:rsidR="0004287A">
        <w:fldChar w:fldCharType="begin"/>
      </w:r>
      <w:r w:rsidR="0004287A">
        <w:instrText xml:space="preserve"> SEQ Figure \* ARABIC </w:instrText>
      </w:r>
      <w:r w:rsidR="0004287A">
        <w:fldChar w:fldCharType="separate"/>
      </w:r>
      <w:r w:rsidR="00055297">
        <w:rPr>
          <w:noProof/>
        </w:rPr>
        <w:t>8</w:t>
      </w:r>
      <w:r w:rsidR="0004287A">
        <w:rPr>
          <w:noProof/>
        </w:rPr>
        <w:fldChar w:fldCharType="end"/>
      </w:r>
      <w:bookmarkEnd w:id="36"/>
      <w:r>
        <w:t>: A Simple SMPS in Non-Synchronous 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bookmarkEnd w:id="37"/>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lastRenderedPageBreak/>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78529A">
      <w:pPr>
        <w:pStyle w:val="Heading2"/>
        <w:numPr>
          <w:ilvl w:val="1"/>
          <w:numId w:val="28"/>
        </w:numPr>
      </w:pPr>
      <w:bookmarkStart w:id="38" w:name="_Toc465297431"/>
      <w:bookmarkStart w:id="39" w:name="_Toc465820196"/>
      <w:r>
        <w:t>Energy Management Techniques</w:t>
      </w:r>
      <w:bookmarkEnd w:id="38"/>
      <w:bookmarkEnd w:id="39"/>
    </w:p>
    <w:p w:rsidR="00122223" w:rsidRDefault="00122223" w:rsidP="00122223">
      <w:r>
        <w:tab/>
        <w:t>Embedded energy management research to date is split into two distinct fields: Dynamic Power Management (DPM) and Dynamic Voltage and Frequency Scaling (DVFS).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w:t>
      </w:r>
      <w:proofErr w:type="spellStart"/>
      <w:r>
        <w:t>SoC</w:t>
      </w:r>
      <w:proofErr w:type="spellEnd"/>
      <w:r>
        <w:t xml:space="preserve"> </w:t>
      </w:r>
      <w:sdt>
        <w:sdtPr>
          <w:id w:val="645319280"/>
          <w:citation/>
        </w:sdt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78529A">
      <w:pPr>
        <w:pStyle w:val="Heading3"/>
        <w:numPr>
          <w:ilvl w:val="2"/>
          <w:numId w:val="28"/>
        </w:numPr>
      </w:pPr>
      <w:bookmarkStart w:id="40" w:name="_Toc465297432"/>
      <w:bookmarkStart w:id="41" w:name="_Toc465820197"/>
      <w:r>
        <w:lastRenderedPageBreak/>
        <w:t>Dynamic Power Management</w:t>
      </w:r>
      <w:bookmarkEnd w:id="40"/>
      <w:bookmarkEnd w:id="41"/>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Both methods enhance the accuracy of predictions regarding the optimal peripheral wakeup time. All methods evaluate the cost/benefit of peripheral deactivation with respect to the energy savings gleaned versus the time spent reactivating the device when next needed.</w:t>
      </w:r>
    </w:p>
    <w:p w:rsidR="00122223" w:rsidRDefault="00122223" w:rsidP="0078529A">
      <w:pPr>
        <w:pStyle w:val="Heading3"/>
        <w:numPr>
          <w:ilvl w:val="2"/>
          <w:numId w:val="28"/>
        </w:numPr>
      </w:pPr>
      <w:bookmarkStart w:id="42" w:name="_Toc465297433"/>
      <w:bookmarkStart w:id="43" w:name="_Toc465820198"/>
      <w:r>
        <w:t>Dynamic Voltage (and Frequency) Scaling</w:t>
      </w:r>
      <w:bookmarkEnd w:id="42"/>
      <w:bookmarkEnd w:id="43"/>
    </w:p>
    <w:p w:rsidR="00122223" w:rsidRDefault="00122223" w:rsidP="00122223">
      <w:r>
        <w:tab/>
        <w:t xml:space="preserve">Microcontrollers 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 of active circuits. The switching voltage V</w:t>
      </w:r>
      <w:proofErr w:type="spellStart"/>
      <w:r w:rsidRPr="00FE05A3">
        <w:rPr>
          <w:vertAlign w:val="subscript"/>
        </w:rPr>
        <w:t>dd</w:t>
      </w:r>
      <w:proofErr w:type="spellEnd"/>
      <w:r>
        <w:t xml:space="preserve"> is ripe for optimization because power consumption is proportional to the square.</w:t>
      </w:r>
    </w:p>
    <w:p w:rsidR="00122223" w:rsidRDefault="00122223" w:rsidP="00122223">
      <w:r>
        <w:tab/>
        <w:t xml:space="preserve">In addition to the substantial power savings afforded by decreasing </w:t>
      </w:r>
      <w:proofErr w:type="spellStart"/>
      <w:r>
        <w:t>V</w:t>
      </w:r>
      <w:r w:rsidRPr="00FE05A3">
        <w:rPr>
          <w:vertAlign w:val="subscript"/>
        </w:rPr>
        <w:t>dd</w:t>
      </w:r>
      <w:proofErr w:type="spellEnd"/>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78529A">
      <w:pPr>
        <w:pStyle w:val="Heading3"/>
        <w:numPr>
          <w:ilvl w:val="2"/>
          <w:numId w:val="28"/>
        </w:numPr>
        <w:rPr>
          <w:rFonts w:eastAsiaTheme="minorEastAsia"/>
        </w:rPr>
      </w:pPr>
      <w:bookmarkStart w:id="44" w:name="_Toc465297434"/>
      <w:bookmarkStart w:id="45" w:name="_Toc465820199"/>
      <w:r>
        <w:rPr>
          <w:rFonts w:eastAsiaTheme="minorEastAsia"/>
        </w:rPr>
        <w:t>Wireless Sensor Networks</w:t>
      </w:r>
      <w:bookmarkEnd w:id="44"/>
      <w:bookmarkEnd w:id="45"/>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Due to the step-wise nature of their task sets, WSNs respond better to DPM schemes as the energy management technique, with DVFS employed during the active period. These systems are an excellent example of where IODVS would be ideal because of their typically short duty cycles.</w:t>
      </w:r>
    </w:p>
    <w:p w:rsidR="00122223" w:rsidRDefault="00122223" w:rsidP="0078529A">
      <w:pPr>
        <w:pStyle w:val="Heading3"/>
        <w:numPr>
          <w:ilvl w:val="2"/>
          <w:numId w:val="28"/>
        </w:numPr>
      </w:pPr>
      <w:bookmarkStart w:id="46" w:name="_Toc465297435"/>
      <w:bookmarkStart w:id="47" w:name="_Toc465820200"/>
      <w:r>
        <w:t>Component Aware Dynamic Voltage Scaling</w:t>
      </w:r>
      <w:bookmarkEnd w:id="46"/>
      <w:bookmarkEnd w:id="47"/>
    </w:p>
    <w:p w:rsidR="00122223" w:rsidRPr="00F53470" w:rsidRDefault="00122223" w:rsidP="00122223">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78529A">
      <w:pPr>
        <w:pStyle w:val="Heading2"/>
        <w:numPr>
          <w:ilvl w:val="1"/>
          <w:numId w:val="28"/>
        </w:numPr>
        <w:rPr>
          <w:rFonts w:eastAsiaTheme="minorEastAsia"/>
        </w:rPr>
      </w:pPr>
      <w:bookmarkStart w:id="48" w:name="_Toc465297436"/>
      <w:bookmarkStart w:id="49" w:name="_Toc465820201"/>
      <w:r>
        <w:rPr>
          <w:rFonts w:eastAsiaTheme="minorEastAsia"/>
        </w:rPr>
        <w:lastRenderedPageBreak/>
        <w:t>Embedded Peripherals</w:t>
      </w:r>
      <w:bookmarkEnd w:id="48"/>
      <w:bookmarkEnd w:id="49"/>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0A1EA3" w:rsidRPr="003C562A" w:rsidRDefault="00122223" w:rsidP="00B02238">
      <w:pPr>
        <w:pStyle w:val="Heading1"/>
      </w:pPr>
      <w:bookmarkStart w:id="50" w:name="_Ref465503351"/>
      <w:bookmarkStart w:id="51" w:name="_Ref465505525"/>
      <w:bookmarkStart w:id="52" w:name="_Ref465507989"/>
      <w:bookmarkStart w:id="53" w:name="_Toc465820202"/>
      <w:bookmarkStart w:id="54" w:name="_Ref464340499"/>
      <w:bookmarkStart w:id="55" w:name="_Toc465297437"/>
      <w:r w:rsidRPr="003C562A">
        <w:lastRenderedPageBreak/>
        <w:t xml:space="preserve">Chapter 3: </w:t>
      </w:r>
      <w:r w:rsidR="000A1EA3" w:rsidRPr="003C562A">
        <w:t>IODVS</w:t>
      </w:r>
      <w:bookmarkEnd w:id="50"/>
      <w:bookmarkEnd w:id="51"/>
      <w:bookmarkEnd w:id="52"/>
      <w:bookmarkEnd w:id="53"/>
    </w:p>
    <w:p w:rsidR="00122223" w:rsidRPr="005B2C10" w:rsidRDefault="00122223" w:rsidP="000A1EA3">
      <w:pPr>
        <w:spacing w:before="480" w:after="480"/>
        <w:rPr>
          <w:sz w:val="36"/>
          <w:szCs w:val="36"/>
        </w:rPr>
      </w:pPr>
      <w:r w:rsidRPr="005B2C10">
        <w:rPr>
          <w:sz w:val="36"/>
          <w:szCs w:val="36"/>
        </w:rPr>
        <w:t>Intra-Operation Dynamic Voltage Scaling</w:t>
      </w:r>
      <w:bookmarkEnd w:id="54"/>
      <w:bookmarkEnd w:id="55"/>
    </w:p>
    <w:p w:rsidR="00122223" w:rsidRDefault="00122223" w:rsidP="0078529A">
      <w:pPr>
        <w:pStyle w:val="Heading2"/>
        <w:numPr>
          <w:ilvl w:val="1"/>
          <w:numId w:val="28"/>
        </w:numPr>
      </w:pPr>
      <w:bookmarkStart w:id="56" w:name="_Toc465297438"/>
      <w:bookmarkStart w:id="57" w:name="_Toc465820203"/>
      <w:r>
        <w:t>Introduction</w:t>
      </w:r>
      <w:bookmarkEnd w:id="56"/>
      <w:bookmarkEnd w:id="57"/>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055297">
        <w:t xml:space="preserve">Figure </w:t>
      </w:r>
      <w:r w:rsidR="00055297">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3C562A">
      <w:pPr>
        <w:jc w:val="center"/>
      </w:pPr>
      <w:r w:rsidRPr="00B6147E">
        <w:rPr>
          <w:noProof/>
        </w:rPr>
        <w:drawing>
          <wp:inline distT="0" distB="0" distL="0" distR="0" wp14:anchorId="2F151988" wp14:editId="578144DB">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122223">
      <w:pPr>
        <w:pStyle w:val="Caption"/>
        <w:jc w:val="center"/>
      </w:pPr>
      <w:bookmarkStart w:id="58" w:name="_Ref431053618"/>
      <w:bookmarkStart w:id="59" w:name="_Toc465776466"/>
      <w:r>
        <w:t xml:space="preserve">Figure </w:t>
      </w:r>
      <w:r w:rsidR="0004287A">
        <w:fldChar w:fldCharType="begin"/>
      </w:r>
      <w:r w:rsidR="0004287A">
        <w:instrText xml:space="preserve"> SEQ Figure \* ARABIC </w:instrText>
      </w:r>
      <w:r w:rsidR="0004287A">
        <w:fldChar w:fldCharType="separate"/>
      </w:r>
      <w:r w:rsidR="00055297">
        <w:rPr>
          <w:noProof/>
        </w:rPr>
        <w:t>9</w:t>
      </w:r>
      <w:r w:rsidR="0004287A">
        <w:rPr>
          <w:noProof/>
        </w:rPr>
        <w:fldChar w:fldCharType="end"/>
      </w:r>
      <w:bookmarkEnd w:id="58"/>
      <w:r>
        <w:t xml:space="preserve">: </w:t>
      </w:r>
      <w:r w:rsidRPr="005318C5">
        <w:t>An IODVS Enabled System</w:t>
      </w:r>
      <w:bookmarkEnd w:id="59"/>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055297">
        <w:t xml:space="preserve">Figure </w:t>
      </w:r>
      <w:r w:rsidR="00055297">
        <w:rPr>
          <w:noProof/>
        </w:rPr>
        <w:t>10</w:t>
      </w:r>
      <w:r>
        <w:fldChar w:fldCharType="end"/>
      </w:r>
      <w:r>
        <w:t xml:space="preserve">. Maximum communication speed scales with slew rate and therefore scales with voltage. It follows that communication between the MCU and peripheral domains should occur at coordinated voltages, thereby maximizing data transfer, </w:t>
      </w:r>
      <w:r>
        <w:lastRenderedPageBreak/>
        <w:t>minimizing energy delay product (EDP) and eliminating the need for voltage level translation.</w:t>
      </w:r>
    </w:p>
    <w:p w:rsidR="00122223" w:rsidRPr="00B6147E" w:rsidRDefault="00122223" w:rsidP="003C562A">
      <w:pPr>
        <w:jc w:val="center"/>
      </w:pPr>
      <w:r w:rsidRPr="00B6147E">
        <w:rPr>
          <w:noProof/>
        </w:rPr>
        <w:drawing>
          <wp:inline distT="0" distB="0" distL="0" distR="0" wp14:anchorId="153B6638" wp14:editId="22CD31F6">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122223">
      <w:pPr>
        <w:pStyle w:val="Caption"/>
        <w:jc w:val="center"/>
      </w:pPr>
      <w:bookmarkStart w:id="60" w:name="_Ref431053684"/>
      <w:bookmarkStart w:id="61" w:name="_Toc465776467"/>
      <w:r>
        <w:t xml:space="preserve">Figure </w:t>
      </w:r>
      <w:r w:rsidR="0004287A">
        <w:fldChar w:fldCharType="begin"/>
      </w:r>
      <w:r w:rsidR="0004287A">
        <w:instrText xml:space="preserve"> SEQ Figure \* ARABIC </w:instrText>
      </w:r>
      <w:r w:rsidR="0004287A">
        <w:fldChar w:fldCharType="separate"/>
      </w:r>
      <w:r w:rsidR="00055297">
        <w:rPr>
          <w:noProof/>
        </w:rPr>
        <w:t>10</w:t>
      </w:r>
      <w:r w:rsidR="0004287A">
        <w:rPr>
          <w:noProof/>
        </w:rPr>
        <w:fldChar w:fldCharType="end"/>
      </w:r>
      <w:bookmarkEnd w:id="60"/>
      <w:r>
        <w:t xml:space="preserve">: </w:t>
      </w:r>
      <w:r w:rsidRPr="00B833AE">
        <w:t>A SPI EEPROM Write / Verify Cycle</w:t>
      </w:r>
      <w:r>
        <w:t xml:space="preserve"> (Not to Scale)</w:t>
      </w:r>
      <w:bookmarkEnd w:id="61"/>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055297">
        <w:t xml:space="preserve">Figure </w:t>
      </w:r>
      <w:r w:rsidR="00055297">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122223">
      <w:pPr>
        <w:keepNext/>
        <w:ind w:firstLine="720"/>
        <w:jc w:val="center"/>
      </w:pPr>
      <w:r>
        <w:rPr>
          <w:noProof/>
        </w:rPr>
        <w:drawing>
          <wp:inline distT="0" distB="0" distL="0" distR="0" wp14:anchorId="35026603" wp14:editId="38104B0B">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rsidR="00122223" w:rsidRDefault="00122223" w:rsidP="00122223">
      <w:pPr>
        <w:pStyle w:val="Caption"/>
        <w:jc w:val="center"/>
        <w:rPr>
          <w:noProof/>
        </w:rPr>
      </w:pPr>
      <w:bookmarkStart w:id="62" w:name="_Ref435123376"/>
      <w:bookmarkStart w:id="63" w:name="_Toc465776468"/>
      <w:r>
        <w:t xml:space="preserve">Figure </w:t>
      </w:r>
      <w:r w:rsidR="0004287A">
        <w:fldChar w:fldCharType="begin"/>
      </w:r>
      <w:r w:rsidR="0004287A">
        <w:instrText xml:space="preserve"> SEQ Figure \* ARABIC </w:instrText>
      </w:r>
      <w:r w:rsidR="0004287A">
        <w:fldChar w:fldCharType="separate"/>
      </w:r>
      <w:r w:rsidR="00055297">
        <w:rPr>
          <w:noProof/>
        </w:rPr>
        <w:t>11</w:t>
      </w:r>
      <w:r w:rsidR="0004287A">
        <w:rPr>
          <w:noProof/>
        </w:rPr>
        <w:fldChar w:fldCharType="end"/>
      </w:r>
      <w:bookmarkEnd w:id="62"/>
      <w:r>
        <w:t>: EEPROM Write Operation State Diagram and Corresponding Voltage</w:t>
      </w:r>
      <w:r>
        <w:rPr>
          <w:noProof/>
        </w:rPr>
        <w:t xml:space="preserve"> /Time Relation</w:t>
      </w:r>
      <w:bookmarkEnd w:id="63"/>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055297">
        <w:t xml:space="preserve">Figure </w:t>
      </w:r>
      <w:r w:rsidR="00055297">
        <w:rPr>
          <w:noProof/>
        </w:rPr>
        <w:t>11</w:t>
      </w:r>
      <w:r>
        <w:fldChar w:fldCharType="end"/>
      </w:r>
      <w:r>
        <w:t xml:space="preserve"> shows the example state transition table for write operation to EEPROM. </w:t>
      </w:r>
      <w:proofErr w:type="spellStart"/>
      <w:r>
        <w:t>Vmin</w:t>
      </w:r>
      <w:proofErr w:type="spellEnd"/>
      <w:r>
        <w:t xml:space="preserve"> is specified by the datasheet as the voltage at which the device will cease to operate predictably. Vmax is voltage capable of providing maximum performance throughout the state. It is bounded by the lower of either where the device ceases to increase in performance or by the voltage at which the MCU is unable to communicate with the peripheral.</w:t>
      </w:r>
    </w:p>
    <w:p w:rsidR="00122223" w:rsidRDefault="00122223" w:rsidP="00122223">
      <w:pPr>
        <w:ind w:firstLine="720"/>
      </w:pPr>
      <w:r>
        <w:lastRenderedPageBreak/>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055297">
        <w:t xml:space="preserve">Figure </w:t>
      </w:r>
      <w:r w:rsidR="00055297">
        <w:rPr>
          <w:noProof/>
        </w:rPr>
        <w:t>11</w:t>
      </w:r>
      <w:r>
        <w:fldChar w:fldCharType="end"/>
      </w:r>
      <w:r>
        <w:t xml:space="preserve"> with the </w:t>
      </w:r>
      <w:proofErr w:type="spellStart"/>
      <w:r>
        <w:t>Vmin</w:t>
      </w:r>
      <w:proofErr w:type="spellEnd"/>
      <w:r>
        <w:t xml:space="preserve"> and Vmax determined by the datasheet and MCU (summarized under MCP25AA512 in </w:t>
      </w:r>
      <w:r>
        <w:fldChar w:fldCharType="begin"/>
      </w:r>
      <w:r>
        <w:instrText xml:space="preserve"> REF _Ref431053793 \h </w:instrText>
      </w:r>
      <w:r>
        <w:fldChar w:fldCharType="separate"/>
      </w:r>
      <w:r w:rsidR="00055297">
        <w:t xml:space="preserve">Table </w:t>
      </w:r>
      <w:r w:rsidR="00055297">
        <w:rPr>
          <w:noProof/>
        </w:rPr>
        <w:t>3</w:t>
      </w:r>
      <w:r>
        <w:fldChar w:fldCharType="end"/>
      </w:r>
      <w:r>
        <w:t xml:space="preserve">) the PPP for the device is formed in </w:t>
      </w:r>
      <w:r>
        <w:fldChar w:fldCharType="begin"/>
      </w:r>
      <w:r>
        <w:instrText xml:space="preserve"> REF _Ref435124945 \h </w:instrText>
      </w:r>
      <w:r>
        <w:fldChar w:fldCharType="separate"/>
      </w:r>
      <w:r w:rsidR="00055297">
        <w:t xml:space="preserve">Table </w:t>
      </w:r>
      <w:r w:rsidR="00055297">
        <w:rPr>
          <w:noProof/>
        </w:rPr>
        <w:t>1</w:t>
      </w:r>
      <w:r>
        <w:fldChar w:fldCharType="end"/>
      </w:r>
      <w:r>
        <w:t>:</w:t>
      </w:r>
    </w:p>
    <w:p w:rsidR="00122223" w:rsidRDefault="00122223" w:rsidP="00122223">
      <w:pPr>
        <w:pStyle w:val="Caption"/>
        <w:keepNext/>
        <w:jc w:val="center"/>
      </w:pPr>
      <w:bookmarkStart w:id="64" w:name="_Ref435124945"/>
      <w:bookmarkStart w:id="65" w:name="_Toc465776533"/>
      <w:r>
        <w:t xml:space="preserve">Table </w:t>
      </w:r>
      <w:r w:rsidR="0004287A">
        <w:fldChar w:fldCharType="begin"/>
      </w:r>
      <w:r w:rsidR="0004287A">
        <w:instrText xml:space="preserve"> SEQ Table \* ARABIC </w:instrText>
      </w:r>
      <w:r w:rsidR="0004287A">
        <w:fldChar w:fldCharType="separate"/>
      </w:r>
      <w:r w:rsidR="00055297">
        <w:rPr>
          <w:noProof/>
        </w:rPr>
        <w:t>1</w:t>
      </w:r>
      <w:r w:rsidR="0004287A">
        <w:rPr>
          <w:noProof/>
        </w:rPr>
        <w:fldChar w:fldCharType="end"/>
      </w:r>
      <w:bookmarkEnd w:id="64"/>
      <w:r>
        <w:t>: PPP as Derived from State Diagram</w:t>
      </w:r>
      <w:bookmarkEnd w:id="65"/>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8C6D3C">
            <w:pPr>
              <w:jc w:val="center"/>
              <w:rPr>
                <w:b/>
              </w:rPr>
            </w:pPr>
            <w:r w:rsidRPr="00D41BBD">
              <w:rPr>
                <w:b/>
              </w:rPr>
              <w:t>State</w:t>
            </w:r>
          </w:p>
        </w:tc>
        <w:tc>
          <w:tcPr>
            <w:tcW w:w="1350" w:type="dxa"/>
            <w:noWrap/>
          </w:tcPr>
          <w:p w:rsidR="00122223" w:rsidRPr="00D41BBD" w:rsidRDefault="00122223" w:rsidP="008C6D3C">
            <w:pPr>
              <w:jc w:val="center"/>
              <w:rPr>
                <w:b/>
              </w:rPr>
            </w:pPr>
            <w:r w:rsidRPr="00D41BBD">
              <w:rPr>
                <w:b/>
              </w:rPr>
              <w:t>Voltage</w:t>
            </w:r>
          </w:p>
        </w:tc>
      </w:tr>
      <w:tr w:rsidR="00122223" w:rsidRPr="00454C06" w:rsidTr="00122223">
        <w:trPr>
          <w:cantSplit/>
          <w:jc w:val="center"/>
        </w:trPr>
        <w:tc>
          <w:tcPr>
            <w:tcW w:w="1795" w:type="dxa"/>
            <w:noWrap/>
          </w:tcPr>
          <w:p w:rsidR="00122223" w:rsidRPr="009B2824" w:rsidRDefault="00122223" w:rsidP="008C6D3C">
            <w:pPr>
              <w:jc w:val="center"/>
            </w:pPr>
            <w:r>
              <w:t>Idle</w:t>
            </w:r>
          </w:p>
        </w:tc>
        <w:tc>
          <w:tcPr>
            <w:tcW w:w="1350" w:type="dxa"/>
            <w:noWrap/>
          </w:tcPr>
          <w:p w:rsidR="00122223" w:rsidRPr="009B2824" w:rsidRDefault="00122223" w:rsidP="008C6D3C">
            <w:pPr>
              <w:jc w:val="center"/>
            </w:pPr>
            <w:r>
              <w:t>1.8v</w:t>
            </w:r>
          </w:p>
        </w:tc>
      </w:tr>
      <w:tr w:rsidR="00122223" w:rsidRPr="00454C06" w:rsidTr="00122223">
        <w:trPr>
          <w:cantSplit/>
          <w:jc w:val="center"/>
        </w:trPr>
        <w:tc>
          <w:tcPr>
            <w:tcW w:w="1795" w:type="dxa"/>
            <w:noWrap/>
          </w:tcPr>
          <w:p w:rsidR="00122223" w:rsidRPr="009B2824" w:rsidRDefault="00122223" w:rsidP="008C6D3C">
            <w:pPr>
              <w:jc w:val="center"/>
            </w:pPr>
            <w:r>
              <w:t>Writing</w:t>
            </w:r>
          </w:p>
        </w:tc>
        <w:tc>
          <w:tcPr>
            <w:tcW w:w="1350" w:type="dxa"/>
            <w:noWrap/>
          </w:tcPr>
          <w:p w:rsidR="00122223" w:rsidRPr="009B2824" w:rsidRDefault="00122223" w:rsidP="008C6D3C">
            <w:pPr>
              <w:jc w:val="center"/>
            </w:pPr>
            <w:r>
              <w:t>3.3v</w:t>
            </w:r>
          </w:p>
        </w:tc>
      </w:tr>
      <w:tr w:rsidR="00122223" w:rsidRPr="0098506B" w:rsidTr="00122223">
        <w:trPr>
          <w:cantSplit/>
          <w:jc w:val="center"/>
        </w:trPr>
        <w:tc>
          <w:tcPr>
            <w:tcW w:w="1795" w:type="dxa"/>
            <w:noWrap/>
          </w:tcPr>
          <w:p w:rsidR="00122223" w:rsidRPr="009B2824" w:rsidRDefault="00122223" w:rsidP="008C6D3C">
            <w:pPr>
              <w:jc w:val="center"/>
            </w:pPr>
            <w:r>
              <w:t>Waiting</w:t>
            </w:r>
          </w:p>
        </w:tc>
        <w:tc>
          <w:tcPr>
            <w:tcW w:w="1350" w:type="dxa"/>
            <w:noWrap/>
          </w:tcPr>
          <w:p w:rsidR="00122223" w:rsidRPr="009B2824" w:rsidRDefault="00122223" w:rsidP="008C6D3C">
            <w:pPr>
              <w:jc w:val="center"/>
            </w:pPr>
            <w:r>
              <w:t>1.8v</w:t>
            </w:r>
          </w:p>
        </w:tc>
      </w:tr>
      <w:tr w:rsidR="00122223" w:rsidRPr="0098506B" w:rsidTr="00122223">
        <w:trPr>
          <w:cantSplit/>
          <w:jc w:val="center"/>
        </w:trPr>
        <w:tc>
          <w:tcPr>
            <w:tcW w:w="1795" w:type="dxa"/>
            <w:noWrap/>
          </w:tcPr>
          <w:p w:rsidR="00122223" w:rsidRPr="009B2824" w:rsidRDefault="00122223" w:rsidP="008C6D3C">
            <w:pPr>
              <w:jc w:val="center"/>
            </w:pPr>
            <w:r>
              <w:t>Verifying</w:t>
            </w:r>
          </w:p>
        </w:tc>
        <w:tc>
          <w:tcPr>
            <w:tcW w:w="1350" w:type="dxa"/>
            <w:noWrap/>
          </w:tcPr>
          <w:p w:rsidR="00122223" w:rsidRPr="009B2824" w:rsidRDefault="00122223" w:rsidP="008C6D3C">
            <w:pPr>
              <w:jc w:val="center"/>
            </w:pPr>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055297">
        <w:t>Results</w:t>
      </w:r>
      <w:r>
        <w:fldChar w:fldCharType="end"/>
      </w:r>
      <w:r>
        <w:t xml:space="preserve"> section illustrates. A reasonable estimate can be made by comparing the current consumption of the device at </w:t>
      </w:r>
      <w:proofErr w:type="spellStart"/>
      <w:r>
        <w:t>Vmin</w:t>
      </w:r>
      <w:proofErr w:type="spellEnd"/>
      <w:r>
        <w:t xml:space="preserve">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r w:rsidR="00055297" w:rsidRPr="00B6147E">
        <w:t>(</w:t>
      </w:r>
      <w:r w:rsidR="00055297">
        <w:rPr>
          <w:noProof/>
        </w:rPr>
        <w:t>5</w:t>
      </w:r>
      <w:r w:rsidR="00055297" w:rsidRPr="00B6147E">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r w:rsidR="0004287A">
              <w:fldChar w:fldCharType="begin"/>
            </w:r>
            <w:r w:rsidR="0004287A">
              <w:instrText xml:space="preserve"> SEQ Equation \* ARABIC </w:instrText>
            </w:r>
            <w:r w:rsidR="0004287A">
              <w:fldChar w:fldCharType="separate"/>
            </w:r>
            <w:r w:rsidR="00055297">
              <w:rPr>
                <w:noProof/>
              </w:rPr>
              <w:t>1</w:t>
            </w:r>
            <w:r w:rsidR="0004287A">
              <w:rPr>
                <w:noProof/>
              </w:rPr>
              <w:fldChar w:fldCharType="end"/>
            </w:r>
            <w:r w:rsidRPr="00B6147E">
              <w:t>)</w:t>
            </w:r>
          </w:p>
        </w:tc>
      </w:tr>
    </w:tbl>
    <w:p w:rsidR="00122223" w:rsidRDefault="00122223" w:rsidP="00122223">
      <w:pPr>
        <w:ind w:firstLine="720"/>
      </w:pPr>
      <w:r>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055297">
        <w:t xml:space="preserve">Table </w:t>
      </w:r>
      <w:r w:rsidR="00055297">
        <w:rPr>
          <w:noProof/>
        </w:rPr>
        <w:t>2</w:t>
      </w:r>
      <w:r>
        <w:fldChar w:fldCharType="end"/>
      </w:r>
      <w:r>
        <w:t xml:space="preserve"> are found within the device specification or in some cases either extrapolated or interpolated:</w:t>
      </w:r>
    </w:p>
    <w:p w:rsidR="00122223" w:rsidRDefault="00122223" w:rsidP="00122223">
      <w:pPr>
        <w:pStyle w:val="Caption"/>
        <w:keepNext/>
        <w:jc w:val="center"/>
      </w:pPr>
      <w:bookmarkStart w:id="66" w:name="_Ref435129616"/>
      <w:bookmarkStart w:id="67" w:name="_Toc465776534"/>
      <w:r>
        <w:lastRenderedPageBreak/>
        <w:t xml:space="preserve">Table </w:t>
      </w:r>
      <w:r w:rsidR="0004287A">
        <w:fldChar w:fldCharType="begin"/>
      </w:r>
      <w:r w:rsidR="0004287A">
        <w:instrText xml:space="preserve"> SEQ Table \* ARABIC </w:instrText>
      </w:r>
      <w:r w:rsidR="0004287A">
        <w:fldChar w:fldCharType="separate"/>
      </w:r>
      <w:r w:rsidR="00055297">
        <w:rPr>
          <w:noProof/>
        </w:rPr>
        <w:t>2</w:t>
      </w:r>
      <w:r w:rsidR="0004287A">
        <w:rPr>
          <w:noProof/>
        </w:rPr>
        <w:fldChar w:fldCharType="end"/>
      </w:r>
      <w:bookmarkEnd w:id="66"/>
      <w:r>
        <w:t>: Estimated State Voltage Current and Duration Pairs</w:t>
      </w:r>
      <w:bookmarkEnd w:id="67"/>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0962C7">
            <w:pPr>
              <w:jc w:val="center"/>
              <w:rPr>
                <w:b/>
              </w:rPr>
            </w:pPr>
            <w:r w:rsidRPr="00D41BBD">
              <w:rPr>
                <w:b/>
              </w:rPr>
              <w:t>State</w:t>
            </w:r>
          </w:p>
        </w:tc>
        <w:tc>
          <w:tcPr>
            <w:tcW w:w="1704" w:type="dxa"/>
            <w:noWrap/>
          </w:tcPr>
          <w:p w:rsidR="00122223" w:rsidRPr="00D41BBD" w:rsidRDefault="00122223" w:rsidP="000962C7">
            <w:pPr>
              <w:jc w:val="center"/>
              <w:rPr>
                <w:b/>
              </w:rPr>
            </w:pPr>
            <w:r w:rsidRPr="00D41BBD">
              <w:rPr>
                <w:b/>
              </w:rPr>
              <w:t>Current @3.3V</w:t>
            </w:r>
          </w:p>
        </w:tc>
        <w:tc>
          <w:tcPr>
            <w:tcW w:w="1800" w:type="dxa"/>
            <w:noWrap/>
          </w:tcPr>
          <w:p w:rsidR="00122223" w:rsidRPr="00D41BBD" w:rsidRDefault="00122223" w:rsidP="000962C7">
            <w:pPr>
              <w:jc w:val="center"/>
              <w:rPr>
                <w:b/>
              </w:rPr>
            </w:pPr>
            <w:r w:rsidRPr="00D41BBD">
              <w:rPr>
                <w:b/>
              </w:rPr>
              <w:t>Duration @3.3V</w:t>
            </w:r>
          </w:p>
        </w:tc>
        <w:tc>
          <w:tcPr>
            <w:tcW w:w="1710" w:type="dxa"/>
          </w:tcPr>
          <w:p w:rsidR="00122223" w:rsidRPr="00D41BBD" w:rsidRDefault="00122223" w:rsidP="000962C7">
            <w:pPr>
              <w:jc w:val="center"/>
              <w:rPr>
                <w:b/>
              </w:rPr>
            </w:pPr>
            <w:r w:rsidRPr="00D41BBD">
              <w:rPr>
                <w:b/>
              </w:rPr>
              <w:t>Current @1.8V</w:t>
            </w:r>
          </w:p>
        </w:tc>
        <w:tc>
          <w:tcPr>
            <w:tcW w:w="2340" w:type="dxa"/>
          </w:tcPr>
          <w:p w:rsidR="00122223" w:rsidRPr="00D41BBD" w:rsidRDefault="00122223" w:rsidP="000962C7">
            <w:pPr>
              <w:jc w:val="cente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0962C7">
            <w:pPr>
              <w:jc w:val="center"/>
            </w:pPr>
            <w:r>
              <w:t>Idle</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Steady State</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Steady State</w:t>
            </w:r>
          </w:p>
        </w:tc>
      </w:tr>
      <w:tr w:rsidR="00122223" w:rsidRPr="00454C06" w:rsidTr="00122223">
        <w:trPr>
          <w:cantSplit/>
          <w:jc w:val="center"/>
        </w:trPr>
        <w:tc>
          <w:tcPr>
            <w:tcW w:w="1261" w:type="dxa"/>
            <w:noWrap/>
          </w:tcPr>
          <w:p w:rsidR="00122223" w:rsidRPr="009B2824" w:rsidRDefault="00122223" w:rsidP="000962C7">
            <w:pPr>
              <w:jc w:val="center"/>
            </w:pPr>
            <w:r>
              <w:t>Writing</w:t>
            </w:r>
          </w:p>
        </w:tc>
        <w:tc>
          <w:tcPr>
            <w:tcW w:w="1704" w:type="dxa"/>
            <w:noWrap/>
          </w:tcPr>
          <w:p w:rsidR="00122223" w:rsidRPr="009B2824" w:rsidRDefault="00122223" w:rsidP="000962C7">
            <w:pPr>
              <w:jc w:val="center"/>
            </w:pPr>
            <w:r>
              <w:t>6.0mA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4.5mA</w:t>
            </w:r>
          </w:p>
        </w:tc>
        <w:tc>
          <w:tcPr>
            <w:tcW w:w="2340" w:type="dxa"/>
          </w:tcPr>
          <w:p w:rsidR="00122223" w:rsidRDefault="00122223" w:rsidP="000962C7">
            <w:pPr>
              <w:jc w:val="center"/>
            </w:pPr>
            <w:r>
              <w:t>~1000us</w:t>
            </w:r>
          </w:p>
        </w:tc>
      </w:tr>
      <w:tr w:rsidR="00122223" w:rsidRPr="0098506B" w:rsidTr="00122223">
        <w:trPr>
          <w:cantSplit/>
          <w:jc w:val="center"/>
        </w:trPr>
        <w:tc>
          <w:tcPr>
            <w:tcW w:w="1261" w:type="dxa"/>
            <w:noWrap/>
          </w:tcPr>
          <w:p w:rsidR="00122223" w:rsidRPr="009B2824" w:rsidRDefault="00122223" w:rsidP="000962C7">
            <w:pPr>
              <w:jc w:val="center"/>
            </w:pPr>
            <w:r>
              <w:t>Waiting</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5ms</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5ms</w:t>
            </w:r>
          </w:p>
        </w:tc>
      </w:tr>
      <w:tr w:rsidR="00122223" w:rsidRPr="0098506B" w:rsidTr="00122223">
        <w:trPr>
          <w:cantSplit/>
          <w:jc w:val="center"/>
        </w:trPr>
        <w:tc>
          <w:tcPr>
            <w:tcW w:w="1261" w:type="dxa"/>
            <w:noWrap/>
          </w:tcPr>
          <w:p w:rsidR="00122223" w:rsidRPr="009B2824" w:rsidRDefault="00122223" w:rsidP="000962C7">
            <w:pPr>
              <w:jc w:val="center"/>
            </w:pPr>
            <w:r>
              <w:t>Verifying</w:t>
            </w:r>
          </w:p>
        </w:tc>
        <w:tc>
          <w:tcPr>
            <w:tcW w:w="1704" w:type="dxa"/>
            <w:noWrap/>
          </w:tcPr>
          <w:p w:rsidR="00122223" w:rsidRPr="009B2824" w:rsidRDefault="00122223" w:rsidP="000962C7">
            <w:pPr>
              <w:jc w:val="center"/>
            </w:pPr>
            <w:r>
              <w:t>7.5mA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3.0mA</w:t>
            </w:r>
          </w:p>
        </w:tc>
        <w:tc>
          <w:tcPr>
            <w:tcW w:w="2340" w:type="dxa"/>
          </w:tcPr>
          <w:p w:rsidR="00122223" w:rsidRDefault="00122223" w:rsidP="000962C7">
            <w:pPr>
              <w:jc w:val="center"/>
            </w:pPr>
            <w:r>
              <w:t>~1000us</w:t>
            </w:r>
          </w:p>
        </w:tc>
      </w:tr>
      <w:tr w:rsidR="00122223" w:rsidRPr="00756E4C" w:rsidTr="00122223">
        <w:trPr>
          <w:cantSplit/>
          <w:jc w:val="center"/>
        </w:trPr>
        <w:tc>
          <w:tcPr>
            <w:tcW w:w="8815" w:type="dxa"/>
            <w:gridSpan w:val="5"/>
            <w:noWrap/>
          </w:tcPr>
          <w:p w:rsidR="00122223" w:rsidRDefault="00122223" w:rsidP="000962C7">
            <w:pPr>
              <w:jc w:val="center"/>
            </w:pPr>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gridCol w:w="496"/>
      </w:tblGrid>
      <w:tr w:rsidR="00122223" w:rsidTr="00122223">
        <w:tc>
          <w:tcPr>
            <w:tcW w:w="4817" w:type="pct"/>
            <w:vAlign w:val="center"/>
          </w:tcPr>
          <w:p w:rsidR="00122223" w:rsidRPr="00B6147E" w:rsidRDefault="0004287A"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68" w:name="_Ref435132971"/>
            <w:r w:rsidRPr="00B6147E">
              <w:t>(</w:t>
            </w:r>
            <w:r w:rsidR="0004287A">
              <w:fldChar w:fldCharType="begin"/>
            </w:r>
            <w:r w:rsidR="0004287A">
              <w:instrText xml:space="preserve"> SEQ Equation \* ARABIC </w:instrText>
            </w:r>
            <w:r w:rsidR="0004287A">
              <w:fldChar w:fldCharType="separate"/>
            </w:r>
            <w:r w:rsidR="00055297">
              <w:rPr>
                <w:noProof/>
              </w:rPr>
              <w:t>2</w:t>
            </w:r>
            <w:r w:rsidR="0004287A">
              <w:rPr>
                <w:noProof/>
              </w:rPr>
              <w:fldChar w:fldCharType="end"/>
            </w:r>
            <w:r w:rsidRPr="00B6147E">
              <w:t>)</w:t>
            </w:r>
            <w:bookmarkEnd w:id="68"/>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04287A"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69" w:name="_Ref435132810"/>
            <w:r w:rsidRPr="00B6147E">
              <w:t>(</w:t>
            </w:r>
            <w:r w:rsidR="0004287A">
              <w:fldChar w:fldCharType="begin"/>
            </w:r>
            <w:r w:rsidR="0004287A">
              <w:instrText xml:space="preserve"> SEQ Equation \* ARABIC </w:instrText>
            </w:r>
            <w:r w:rsidR="0004287A">
              <w:fldChar w:fldCharType="separate"/>
            </w:r>
            <w:r w:rsidR="00055297">
              <w:rPr>
                <w:noProof/>
              </w:rPr>
              <w:t>3</w:t>
            </w:r>
            <w:r w:rsidR="0004287A">
              <w:rPr>
                <w:noProof/>
              </w:rPr>
              <w:fldChar w:fldCharType="end"/>
            </w:r>
            <w:r w:rsidRPr="00B6147E">
              <w:t>)</w:t>
            </w:r>
            <w:bookmarkEnd w:id="69"/>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r w:rsidR="00055297" w:rsidRPr="00B6147E">
        <w:t>(</w:t>
      </w:r>
      <w:r w:rsidR="00055297">
        <w:rPr>
          <w:noProof/>
        </w:rPr>
        <w:t>3</w:t>
      </w:r>
      <w:r w:rsidR="00055297" w:rsidRPr="00B6147E">
        <w:t>)</w:t>
      </w:r>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r w:rsidR="00055297" w:rsidRPr="00B6147E">
        <w:t>(</w:t>
      </w:r>
      <w:r w:rsidR="00055297">
        <w:rPr>
          <w:noProof/>
        </w:rPr>
        <w:t>2</w:t>
      </w:r>
      <w:r w:rsidR="00055297" w:rsidRPr="00B6147E">
        <w:t>)</w:t>
      </w:r>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w:t>
      </w:r>
      <w:proofErr w:type="spellStart"/>
      <w:r>
        <w:t>Vmin</w:t>
      </w:r>
      <w:proofErr w:type="spellEnd"/>
      <w:r>
        <w:t xml:space="preserve">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04287A"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70" w:name="_Ref435134463"/>
            <w:r w:rsidRPr="00B6147E">
              <w:t>(</w:t>
            </w:r>
            <w:r w:rsidR="0004287A">
              <w:fldChar w:fldCharType="begin"/>
            </w:r>
            <w:r w:rsidR="0004287A">
              <w:instrText xml:space="preserve"> SEQ Equation \* ARABIC </w:instrText>
            </w:r>
            <w:r w:rsidR="0004287A">
              <w:fldChar w:fldCharType="separate"/>
            </w:r>
            <w:r w:rsidR="00055297">
              <w:rPr>
                <w:noProof/>
              </w:rPr>
              <w:t>4</w:t>
            </w:r>
            <w:r w:rsidR="0004287A">
              <w:rPr>
                <w:noProof/>
              </w:rPr>
              <w:fldChar w:fldCharType="end"/>
            </w:r>
            <w:r w:rsidRPr="00B6147E">
              <w:t>)</w:t>
            </w:r>
            <w:bookmarkEnd w:id="70"/>
          </w:p>
        </w:tc>
      </w:tr>
    </w:tbl>
    <w:p w:rsidR="00122223" w:rsidRDefault="00122223" w:rsidP="00122223"/>
    <w:p w:rsidR="00122223" w:rsidRDefault="00122223" w:rsidP="00122223">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055297" w:rsidRPr="00B6147E">
        <w:t>(</w:t>
      </w:r>
      <w:r w:rsidR="00055297">
        <w:rPr>
          <w:noProof/>
        </w:rPr>
        <w:t>2</w:t>
      </w:r>
      <w:r w:rsidR="00055297" w:rsidRPr="00B6147E">
        <w:t>)</w:t>
      </w:r>
      <w:r>
        <w:fldChar w:fldCharType="end"/>
      </w:r>
      <w:r>
        <w:t xml:space="preserve"> to </w:t>
      </w:r>
      <w:r>
        <w:fldChar w:fldCharType="begin"/>
      </w:r>
      <w:r>
        <w:instrText xml:space="preserve"> REF _Ref435134463 \h </w:instrText>
      </w:r>
      <w:r>
        <w:fldChar w:fldCharType="separate"/>
      </w:r>
      <w:r w:rsidR="00055297" w:rsidRPr="00B6147E">
        <w:t>(</w:t>
      </w:r>
      <w:r w:rsidR="00055297">
        <w:rPr>
          <w:noProof/>
        </w:rPr>
        <w:t>4</w:t>
      </w:r>
      <w:r w:rsidR="00055297" w:rsidRPr="00B6147E">
        <w:t>)</w:t>
      </w:r>
      <w:r>
        <w:fldChar w:fldCharType="end"/>
      </w:r>
      <w:r>
        <w:t xml:space="preserve"> is decreased by 73%. For cases where latency is irrelevant, comparing </w:t>
      </w:r>
      <w:r>
        <w:fldChar w:fldCharType="begin"/>
      </w:r>
      <w:r>
        <w:instrText xml:space="preserve"> REF _Ref435132810 \h </w:instrText>
      </w:r>
      <w:r>
        <w:fldChar w:fldCharType="separate"/>
      </w:r>
      <w:r w:rsidR="00055297" w:rsidRPr="00B6147E">
        <w:t>(</w:t>
      </w:r>
      <w:r w:rsidR="00055297">
        <w:rPr>
          <w:noProof/>
        </w:rPr>
        <w:t>3</w:t>
      </w:r>
      <w:r w:rsidR="00055297" w:rsidRPr="00B6147E">
        <w:t>)</w:t>
      </w:r>
      <w:r>
        <w:fldChar w:fldCharType="end"/>
      </w:r>
      <w:r>
        <w:t xml:space="preserve"> to </w:t>
      </w:r>
      <w:r>
        <w:fldChar w:fldCharType="begin"/>
      </w:r>
      <w:r>
        <w:instrText xml:space="preserve"> REF _Ref435134463 \h </w:instrText>
      </w:r>
      <w:r>
        <w:fldChar w:fldCharType="separate"/>
      </w:r>
      <w:r w:rsidR="00055297" w:rsidRPr="00B6147E">
        <w:t>(</w:t>
      </w:r>
      <w:r w:rsidR="00055297">
        <w:rPr>
          <w:noProof/>
        </w:rPr>
        <w:t>4</w:t>
      </w:r>
      <w:r w:rsidR="00055297" w:rsidRPr="00B6147E">
        <w:t>)</w:t>
      </w:r>
      <w:r>
        <w:fldChar w:fldCharType="end"/>
      </w:r>
      <w:r>
        <w:t xml:space="preserve"> yields </w:t>
      </w:r>
      <w:r>
        <w:lastRenderedPageBreak/>
        <w:t xml:space="preserve">energy savings of 11.3% due to the decrease in time spent in voltage-dependent states. The resulting estimation of </w:t>
      </w:r>
      <w:r>
        <w:fldChar w:fldCharType="begin"/>
      </w:r>
      <w:r>
        <w:instrText xml:space="preserve"> REF _Ref435134463 \h </w:instrText>
      </w:r>
      <w:r>
        <w:fldChar w:fldCharType="separate"/>
      </w:r>
      <w:r w:rsidR="00055297" w:rsidRPr="00B6147E">
        <w:t>(</w:t>
      </w:r>
      <w:r w:rsidR="00055297">
        <w:rPr>
          <w:noProof/>
        </w:rPr>
        <w:t>4</w:t>
      </w:r>
      <w:r w:rsidR="00055297" w:rsidRPr="00B6147E">
        <w:t>)</w:t>
      </w:r>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055297">
        <w:t xml:space="preserve">Table </w:t>
      </w:r>
      <w:r w:rsidR="00055297">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122223">
      <w:pPr>
        <w:pStyle w:val="Caption"/>
        <w:keepNext/>
        <w:jc w:val="center"/>
      </w:pPr>
      <w:bookmarkStart w:id="71" w:name="_Ref431053793"/>
      <w:bookmarkStart w:id="72" w:name="_Toc465776535"/>
      <w:r>
        <w:t xml:space="preserve">Table </w:t>
      </w:r>
      <w:r w:rsidR="0004287A">
        <w:fldChar w:fldCharType="begin"/>
      </w:r>
      <w:r w:rsidR="0004287A">
        <w:instrText xml:space="preserve"> SEQ Table \* ARABIC </w:instrText>
      </w:r>
      <w:r w:rsidR="0004287A">
        <w:fldChar w:fldCharType="separate"/>
      </w:r>
      <w:r w:rsidR="00055297">
        <w:rPr>
          <w:noProof/>
        </w:rPr>
        <w:t>3</w:t>
      </w:r>
      <w:r w:rsidR="0004287A">
        <w:rPr>
          <w:noProof/>
        </w:rPr>
        <w:fldChar w:fldCharType="end"/>
      </w:r>
      <w:bookmarkEnd w:id="71"/>
      <w:r>
        <w:t>: Typical External Peripherals</w:t>
      </w:r>
      <w:bookmarkEnd w:id="72"/>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122223">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204.85pt" o:ole="">
                  <v:imagedata r:id="rId26" o:title=""/>
                </v:shape>
                <o:OLEObject Type="Embed" ProgID="PBrush" ShapeID="_x0000_i1025" DrawAspect="Content" ObjectID="_1540271692"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D41BBD">
              <w:t>Honeywell HIH-6130 I</w:t>
            </w:r>
            <w:r w:rsidRPr="00B6147E">
              <w:rPr>
                <w:szCs w:val="22"/>
                <w:vertAlign w:val="superscript"/>
              </w:rPr>
              <w:t>2</w:t>
            </w:r>
            <w:r w:rsidRPr="00B6147E">
              <w:t>C</w:t>
            </w:r>
          </w:p>
          <w:p w:rsidR="00122223" w:rsidRPr="000D23EC" w:rsidRDefault="00122223" w:rsidP="003C562A">
            <w:pPr>
              <w:spacing w:line="240" w:lineRule="auto"/>
              <w:rPr>
                <w:szCs w:val="16"/>
              </w:rPr>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proofErr w:type="spellStart"/>
            <w:r w:rsidRPr="00B6147E">
              <w:t>Vmin</w:t>
            </w:r>
            <w:proofErr w:type="spellEnd"/>
            <w:r w:rsidRPr="00B6147E">
              <w:t>: 2.3V</w:t>
            </w:r>
          </w:p>
        </w:tc>
      </w:tr>
      <w:tr w:rsidR="00122223" w:rsidTr="00122223">
        <w:trPr>
          <w:trHeight w:val="714"/>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 xml:space="preserve">Microchip MCP 25AA512 </w:t>
            </w:r>
          </w:p>
          <w:p w:rsidR="00122223" w:rsidRPr="000D23EC" w:rsidRDefault="00122223" w:rsidP="003C562A">
            <w:pPr>
              <w:spacing w:line="240" w:lineRule="auto"/>
              <w:rPr>
                <w:szCs w:val="16"/>
              </w:rPr>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proofErr w:type="spellStart"/>
            <w:r w:rsidRPr="00B6147E">
              <w:t>Vmin</w:t>
            </w:r>
            <w:proofErr w:type="spellEnd"/>
            <w:r w:rsidRPr="00B6147E">
              <w:t>: 1.8V</w:t>
            </w:r>
          </w:p>
        </w:tc>
      </w:tr>
      <w:tr w:rsidR="00122223" w:rsidTr="00122223">
        <w:trPr>
          <w:trHeight w:val="786"/>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proofErr w:type="spellStart"/>
            <w:r w:rsidRPr="00B6147E">
              <w:t>Numonyx</w:t>
            </w:r>
            <w:proofErr w:type="spellEnd"/>
            <w:r w:rsidRPr="00B6147E">
              <w:t xml:space="preserve"> M25PX16 </w:t>
            </w:r>
          </w:p>
          <w:p w:rsidR="00122223" w:rsidRPr="000D23EC" w:rsidRDefault="00122223" w:rsidP="003C562A">
            <w:pPr>
              <w:spacing w:line="240" w:lineRule="auto"/>
              <w:rPr>
                <w:szCs w:val="16"/>
              </w:rPr>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4D6D9E" w:rsidRDefault="00122223" w:rsidP="003C562A">
            <w:pPr>
              <w:spacing w:line="240" w:lineRule="auto"/>
              <w:rPr>
                <w:sz w:val="20"/>
              </w:rPr>
            </w:pPr>
            <w:proofErr w:type="spellStart"/>
            <w:r w:rsidRPr="00B6147E">
              <w:t>Vmin</w:t>
            </w:r>
            <w:proofErr w:type="spellEnd"/>
            <w:r w:rsidRPr="00B6147E">
              <w:t>: 2.3V</w:t>
            </w:r>
          </w:p>
        </w:tc>
      </w:tr>
      <w:tr w:rsidR="00122223" w:rsidTr="00122223">
        <w:trPr>
          <w:trHeight w:val="1695"/>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SPI Mode SD Cards:</w:t>
            </w:r>
          </w:p>
          <w:p w:rsidR="00122223" w:rsidRPr="00B6147E" w:rsidRDefault="00122223" w:rsidP="003C562A">
            <w:pPr>
              <w:spacing w:line="240" w:lineRule="auto"/>
            </w:pPr>
            <w:r w:rsidRPr="00B6147E">
              <w:t>Lexar SDSC: 1.0GB</w:t>
            </w:r>
          </w:p>
          <w:p w:rsidR="00122223" w:rsidRPr="00B6147E" w:rsidRDefault="00122223" w:rsidP="003C562A">
            <w:pPr>
              <w:spacing w:line="240" w:lineRule="auto"/>
            </w:pPr>
            <w:proofErr w:type="spellStart"/>
            <w:r w:rsidRPr="00B6147E">
              <w:t>Sandisk</w:t>
            </w:r>
            <w:proofErr w:type="spellEnd"/>
            <w:r w:rsidRPr="00B6147E">
              <w:t xml:space="preserve"> SDSC 1.0GB</w:t>
            </w:r>
          </w:p>
          <w:p w:rsidR="00122223" w:rsidRPr="00B6147E" w:rsidRDefault="00122223" w:rsidP="003C562A">
            <w:pPr>
              <w:spacing w:line="240" w:lineRule="auto"/>
            </w:pPr>
            <w:proofErr w:type="spellStart"/>
            <w:r w:rsidRPr="00B6147E">
              <w:t>SwissBit</w:t>
            </w:r>
            <w:proofErr w:type="spellEnd"/>
            <w:r w:rsidRPr="00B6147E">
              <w:t>: SDSC 512MB</w:t>
            </w:r>
          </w:p>
          <w:p w:rsidR="00122223" w:rsidRPr="000D23EC" w:rsidRDefault="00122223" w:rsidP="003C562A">
            <w:pPr>
              <w:spacing w:line="240" w:lineRule="auto"/>
              <w:rPr>
                <w:szCs w:val="16"/>
              </w:rPr>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B6147E" w:rsidRDefault="00122223" w:rsidP="003C562A">
            <w:pPr>
              <w:spacing w:line="240" w:lineRule="auto"/>
            </w:pPr>
            <w:proofErr w:type="spellStart"/>
            <w:r w:rsidRPr="00B6147E">
              <w:t>Vmin</w:t>
            </w:r>
            <w:proofErr w:type="spellEnd"/>
            <w:r w:rsidRPr="00B6147E">
              <w:t>: 2.7V (Operating)</w:t>
            </w:r>
          </w:p>
          <w:p w:rsidR="00122223" w:rsidRPr="004D6D9E" w:rsidRDefault="00122223" w:rsidP="003C562A">
            <w:pPr>
              <w:spacing w:line="240" w:lineRule="auto"/>
              <w:rPr>
                <w:sz w:val="20"/>
              </w:rPr>
            </w:pPr>
            <w:proofErr w:type="spellStart"/>
            <w:r w:rsidRPr="00B6147E">
              <w:t>Vmin</w:t>
            </w:r>
            <w:proofErr w:type="spellEnd"/>
            <w:r w:rsidRPr="00B6147E">
              <w:t>: 2.0V (Idle/Ready)</w:t>
            </w:r>
          </w:p>
        </w:tc>
      </w:tr>
    </w:tbl>
    <w:p w:rsidR="00122223" w:rsidRPr="00B6147E" w:rsidRDefault="00122223" w:rsidP="00B6147E"/>
    <w:p w:rsidR="00122223" w:rsidRPr="00083952" w:rsidRDefault="00122223" w:rsidP="00122223">
      <w:pPr>
        <w:ind w:firstLine="720"/>
      </w:pPr>
      <w:r w:rsidRPr="006A09C1">
        <w:t xml:space="preserve">IODVS </w:t>
      </w:r>
      <w:r>
        <w:t xml:space="preserve">was </w:t>
      </w:r>
      <w:r w:rsidRPr="006A09C1">
        <w:t xml:space="preserve">tested on each of the </w:t>
      </w:r>
      <w:r>
        <w:t>seven</w:t>
      </w:r>
      <w:r w:rsidRPr="006A09C1">
        <w:t xml:space="preserve"> sample peripherals </w:t>
      </w:r>
      <w:r>
        <w:t xml:space="preserve">listed in Table I. Each device was characterized by a peripheral power profile (PPP). The state voltages were derived from the specifications of the device datasheet. A common sequence of operations </w:t>
      </w:r>
      <w:r>
        <w:lastRenderedPageBreak/>
        <w:t>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Idle state energy decreases of up to 66% and intra-operational state energy decreases of up to 40% were observed. </w:t>
      </w:r>
    </w:p>
    <w:p w:rsidR="00122223" w:rsidRDefault="00122223" w:rsidP="0078529A">
      <w:pPr>
        <w:pStyle w:val="Heading2"/>
        <w:numPr>
          <w:ilvl w:val="1"/>
          <w:numId w:val="28"/>
        </w:numPr>
      </w:pPr>
      <w:bookmarkStart w:id="73" w:name="_Toc465297439"/>
      <w:bookmarkStart w:id="74" w:name="_Toc465820204"/>
      <w:r>
        <w:t>Assumptions</w:t>
      </w:r>
      <w:bookmarkEnd w:id="73"/>
      <w:bookmarkEnd w:id="74"/>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641BC98C" wp14:editId="190FF6EC">
            <wp:extent cx="5929630" cy="5902325"/>
            <wp:effectExtent l="0" t="0" r="0" b="317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5902325"/>
                    </a:xfrm>
                    <a:prstGeom prst="rect">
                      <a:avLst/>
                    </a:prstGeom>
                    <a:noFill/>
                    <a:ln>
                      <a:noFill/>
                    </a:ln>
                  </pic:spPr>
                </pic:pic>
              </a:graphicData>
            </a:graphic>
          </wp:inline>
        </w:drawing>
      </w:r>
    </w:p>
    <w:p w:rsidR="00122223" w:rsidRDefault="00122223" w:rsidP="00122223">
      <w:pPr>
        <w:pStyle w:val="Caption"/>
        <w:jc w:val="center"/>
        <w:sectPr w:rsidR="00122223" w:rsidSect="001E71EF">
          <w:headerReference w:type="default" r:id="rId29"/>
          <w:footerReference w:type="default" r:id="rId30"/>
          <w:pgSz w:w="12240" w:h="15840"/>
          <w:pgMar w:top="1440" w:right="1440" w:bottom="1440" w:left="1800" w:header="720" w:footer="720" w:gutter="0"/>
          <w:pgNumType w:start="1"/>
          <w:cols w:space="720"/>
          <w:docGrid w:linePitch="360"/>
        </w:sectPr>
      </w:pPr>
      <w:bookmarkStart w:id="75" w:name="_Toc465776469"/>
      <w:r>
        <w:t xml:space="preserve">Figure </w:t>
      </w:r>
      <w:r w:rsidR="0004287A">
        <w:fldChar w:fldCharType="begin"/>
      </w:r>
      <w:r w:rsidR="0004287A">
        <w:instrText xml:space="preserve"> SEQ Figure \* ARABIC </w:instrText>
      </w:r>
      <w:r w:rsidR="0004287A">
        <w:fldChar w:fldCharType="separate"/>
      </w:r>
      <w:r w:rsidR="00055297">
        <w:rPr>
          <w:noProof/>
        </w:rPr>
        <w:t>12</w:t>
      </w:r>
      <w:r w:rsidR="0004287A">
        <w:rPr>
          <w:noProof/>
        </w:rPr>
        <w:fldChar w:fldCharType="end"/>
      </w:r>
      <w:r>
        <w:t>: Peripheral Generation Measurement and Allocation (PEGMA) Circuit Board</w:t>
      </w:r>
      <w:bookmarkEnd w:id="75"/>
    </w:p>
    <w:p w:rsidR="00122223" w:rsidRDefault="00122223" w:rsidP="0078529A">
      <w:pPr>
        <w:pStyle w:val="Heading2"/>
        <w:numPr>
          <w:ilvl w:val="1"/>
          <w:numId w:val="28"/>
        </w:numPr>
      </w:pPr>
      <w:bookmarkStart w:id="76" w:name="_Toc465297440"/>
      <w:bookmarkStart w:id="77" w:name="_Toc465820205"/>
      <w:r>
        <w:lastRenderedPageBreak/>
        <w:t>Methods and Materials</w:t>
      </w:r>
      <w:bookmarkEnd w:id="76"/>
      <w:bookmarkEnd w:id="77"/>
    </w:p>
    <w:p w:rsidR="00122223" w:rsidRDefault="00122223" w:rsidP="00122223">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B6147E">
      <w:r w:rsidRPr="00B6147E">
        <w:rPr>
          <w:noProof/>
        </w:rPr>
        <w:drawing>
          <wp:inline distT="0" distB="0" distL="0" distR="0" wp14:anchorId="14808744" wp14:editId="21D1F2C7">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122223" w:rsidRPr="006241A7" w:rsidRDefault="00122223" w:rsidP="00122223">
      <w:pPr>
        <w:pStyle w:val="Caption"/>
        <w:jc w:val="center"/>
      </w:pPr>
      <w:bookmarkStart w:id="78" w:name="_Ref432363408"/>
      <w:bookmarkStart w:id="79" w:name="_Toc465776470"/>
      <w:r>
        <w:t xml:space="preserve">Figure </w:t>
      </w:r>
      <w:r w:rsidR="0004287A">
        <w:fldChar w:fldCharType="begin"/>
      </w:r>
      <w:r w:rsidR="0004287A">
        <w:instrText xml:space="preserve"> SEQ Figure \* ARABIC </w:instrText>
      </w:r>
      <w:r w:rsidR="0004287A">
        <w:fldChar w:fldCharType="separate"/>
      </w:r>
      <w:r w:rsidR="00055297">
        <w:rPr>
          <w:noProof/>
        </w:rPr>
        <w:t>13</w:t>
      </w:r>
      <w:r w:rsidR="0004287A">
        <w:rPr>
          <w:noProof/>
        </w:rPr>
        <w:fldChar w:fldCharType="end"/>
      </w:r>
      <w:bookmarkEnd w:id="78"/>
      <w:r>
        <w:t xml:space="preserve">: </w:t>
      </w:r>
      <w:r w:rsidRPr="00C534E5">
        <w:t>Peripheral Domain SMPS, Control and Current Sense Circuitry</w:t>
      </w:r>
      <w:bookmarkEnd w:id="79"/>
    </w:p>
    <w:p w:rsidR="00122223" w:rsidRDefault="00122223" w:rsidP="00122223">
      <w:pPr>
        <w:ind w:firstLine="720"/>
      </w:pPr>
      <w:r>
        <w:t xml:space="preserve">As shown in </w:t>
      </w:r>
      <w:r>
        <w:fldChar w:fldCharType="begin"/>
      </w:r>
      <w:r>
        <w:instrText xml:space="preserve"> REF _Ref432363408 \h </w:instrText>
      </w:r>
      <w:r>
        <w:fldChar w:fldCharType="separate"/>
      </w:r>
      <w:r w:rsidR="00055297">
        <w:t xml:space="preserve">Figure </w:t>
      </w:r>
      <w:r w:rsidR="00055297">
        <w:rPr>
          <w:noProof/>
        </w:rPr>
        <w:t>13</w:t>
      </w:r>
      <w:r>
        <w:fldChar w:fldCharType="end"/>
      </w:r>
      <w:r>
        <w:t xml:space="preserve"> and expanded upon in </w:t>
      </w:r>
      <w:r>
        <w:fldChar w:fldCharType="begin"/>
      </w:r>
      <w:r>
        <w:instrText xml:space="preserve"> REF _Ref432968407 \h </w:instrText>
      </w:r>
      <w:r>
        <w:fldChar w:fldCharType="separate"/>
      </w:r>
      <w:r w:rsidR="00055297" w:rsidRPr="003C562A">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xml:space="preserve">, wait for a specified delay period and then read the data back in </w:t>
      </w:r>
      <w:r>
        <w:lastRenderedPageBreak/>
        <w:t>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122223">
      <w:pPr>
        <w:pStyle w:val="ListParagraph"/>
        <w:numPr>
          <w:ilvl w:val="0"/>
          <w:numId w:val="5"/>
        </w:numPr>
      </w:pPr>
      <w:r>
        <w:t>Time Scale</w:t>
      </w:r>
    </w:p>
    <w:p w:rsidR="00122223" w:rsidRDefault="00122223" w:rsidP="00122223">
      <w:pPr>
        <w:pStyle w:val="ListParagraph"/>
        <w:numPr>
          <w:ilvl w:val="0"/>
          <w:numId w:val="5"/>
        </w:numPr>
      </w:pPr>
      <w:r>
        <w:t>10240 12-bit ADC Samples per channel</w:t>
      </w:r>
    </w:p>
    <w:p w:rsidR="00122223" w:rsidRDefault="00122223" w:rsidP="00122223">
      <w:pPr>
        <w:pStyle w:val="ListParagraph"/>
        <w:numPr>
          <w:ilvl w:val="0"/>
          <w:numId w:val="5"/>
        </w:numPr>
      </w:pPr>
      <w:r>
        <w:t>Output Voltage</w:t>
      </w:r>
    </w:p>
    <w:p w:rsidR="00122223" w:rsidRDefault="00122223" w:rsidP="00122223">
      <w:pPr>
        <w:pStyle w:val="ListParagraph"/>
        <w:numPr>
          <w:ilvl w:val="0"/>
          <w:numId w:val="5"/>
        </w:numPr>
      </w:pPr>
      <w:r>
        <w:t>Input and Output Current</w:t>
      </w:r>
    </w:p>
    <w:p w:rsidR="00122223" w:rsidRDefault="00122223" w:rsidP="00122223">
      <w:pPr>
        <w:pStyle w:val="ListParagraph"/>
        <w:numPr>
          <w:ilvl w:val="0"/>
          <w:numId w:val="5"/>
        </w:numPr>
      </w:pPr>
      <w:r>
        <w:t xml:space="preserve">10240 Device State Samples (reading / writing / etc.) </w:t>
      </w:r>
    </w:p>
    <w:p w:rsidR="00122223" w:rsidRDefault="00122223" w:rsidP="00122223">
      <w:pPr>
        <w:pStyle w:val="ListParagraph"/>
        <w:numPr>
          <w:ilvl w:val="0"/>
          <w:numId w:val="5"/>
        </w:numPr>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r w:rsidR="00055297" w:rsidRPr="00B6147E">
        <w:t>(</w:t>
      </w:r>
      <w:r w:rsidR="00055297">
        <w:rPr>
          <w:noProof/>
        </w:rPr>
        <w:t>5</w:t>
      </w:r>
      <w:r w:rsidR="00055297" w:rsidRPr="00B6147E">
        <w:rPr>
          <w:noProof/>
        </w:rPr>
        <w:t>)</w:t>
      </w:r>
      <w:r>
        <w:fldChar w:fldCharType="end"/>
      </w:r>
      <w:r>
        <w:t xml:space="preserve">. The results were calculated offline and digitally integrated via </w:t>
      </w:r>
      <w:r>
        <w:fldChar w:fldCharType="begin"/>
      </w:r>
      <w:r>
        <w:instrText xml:space="preserve"> REF _Ref401552133 \h  \* MERGEFORMAT </w:instrText>
      </w:r>
      <w:r>
        <w:fldChar w:fldCharType="separate"/>
      </w:r>
      <w:r w:rsidR="00055297" w:rsidRPr="00B6147E">
        <w:t>(</w:t>
      </w:r>
      <w:r w:rsidR="00055297">
        <w:rPr>
          <w:noProof/>
        </w:rPr>
        <w:t>6</w:t>
      </w:r>
      <w:r w:rsidR="00055297" w:rsidRPr="00B6147E">
        <w:rPr>
          <w:noProof/>
        </w:rPr>
        <w:t>)</w:t>
      </w:r>
      <w:r>
        <w:fldChar w:fldCharType="end"/>
      </w:r>
      <w:r>
        <w:t xml:space="preserve"> and </w:t>
      </w:r>
      <w:r>
        <w:fldChar w:fldCharType="begin"/>
      </w:r>
      <w:r>
        <w:instrText xml:space="preserve"> REF _Ref401590536 \h  \* MERGEFORMAT </w:instrText>
      </w:r>
      <w:r>
        <w:fldChar w:fldCharType="separate"/>
      </w:r>
      <w:r w:rsidR="00055297" w:rsidRPr="00B6147E">
        <w:t>(</w:t>
      </w:r>
      <w:r w:rsidR="00055297">
        <w:rPr>
          <w:noProof/>
        </w:rPr>
        <w:t>7</w:t>
      </w:r>
      <w:r w:rsidR="00055297" w:rsidRPr="00B6147E">
        <w:rPr>
          <w:noProof/>
        </w:rPr>
        <w:t>)</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80" w:name="_Ref401551925"/>
            <w:r w:rsidRPr="00B6147E">
              <w:t>(</w:t>
            </w:r>
            <w:r w:rsidR="0004287A">
              <w:fldChar w:fldCharType="begin"/>
            </w:r>
            <w:r w:rsidR="0004287A">
              <w:instrText xml:space="preserve"> SEQ Equation \* ARABIC </w:instrText>
            </w:r>
            <w:r w:rsidR="0004287A">
              <w:fldChar w:fldCharType="separate"/>
            </w:r>
            <w:r w:rsidR="00055297">
              <w:rPr>
                <w:noProof/>
              </w:rPr>
              <w:t>5</w:t>
            </w:r>
            <w:r w:rsidR="0004287A">
              <w:rPr>
                <w:noProof/>
              </w:rPr>
              <w:fldChar w:fldCharType="end"/>
            </w:r>
            <w:r w:rsidRPr="00B6147E">
              <w:t>)</w:t>
            </w:r>
            <w:bookmarkEnd w:id="80"/>
          </w:p>
        </w:tc>
      </w:tr>
      <w:tr w:rsidR="00122223" w:rsidTr="00122223">
        <w:tc>
          <w:tcPr>
            <w:tcW w:w="4817" w:type="pct"/>
            <w:vAlign w:val="center"/>
          </w:tcPr>
          <w:p w:rsidR="00122223" w:rsidRPr="00B6147E" w:rsidRDefault="0004287A"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81" w:name="_Ref401552133"/>
            <w:r w:rsidRPr="00B6147E">
              <w:t>(</w:t>
            </w:r>
            <w:r w:rsidR="0004287A">
              <w:fldChar w:fldCharType="begin"/>
            </w:r>
            <w:r w:rsidR="0004287A">
              <w:instrText xml:space="preserve"> SEQ Equation \* ARABIC </w:instrText>
            </w:r>
            <w:r w:rsidR="0004287A">
              <w:fldChar w:fldCharType="separate"/>
            </w:r>
            <w:r w:rsidR="00055297">
              <w:rPr>
                <w:noProof/>
              </w:rPr>
              <w:t>6</w:t>
            </w:r>
            <w:r w:rsidR="0004287A">
              <w:rPr>
                <w:noProof/>
              </w:rPr>
              <w:fldChar w:fldCharType="end"/>
            </w:r>
            <w:r w:rsidRPr="00B6147E">
              <w:t>)</w:t>
            </w:r>
            <w:bookmarkEnd w:id="81"/>
          </w:p>
        </w:tc>
      </w:tr>
      <w:tr w:rsidR="00122223" w:rsidTr="00122223">
        <w:tc>
          <w:tcPr>
            <w:tcW w:w="4817" w:type="pct"/>
            <w:vAlign w:val="center"/>
          </w:tcPr>
          <w:p w:rsidR="00122223" w:rsidRPr="00B6147E" w:rsidRDefault="0004287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82" w:name="_Ref401590536"/>
            <w:r w:rsidRPr="00B6147E">
              <w:t>(</w:t>
            </w:r>
            <w:r w:rsidR="0004287A">
              <w:fldChar w:fldCharType="begin"/>
            </w:r>
            <w:r w:rsidR="0004287A">
              <w:instrText xml:space="preserve"> SEQ Equation \* ARABIC </w:instrText>
            </w:r>
            <w:r w:rsidR="0004287A">
              <w:fldChar w:fldCharType="separate"/>
            </w:r>
            <w:r w:rsidR="00055297">
              <w:rPr>
                <w:noProof/>
              </w:rPr>
              <w:t>7</w:t>
            </w:r>
            <w:r w:rsidR="0004287A">
              <w:rPr>
                <w:noProof/>
              </w:rPr>
              <w:fldChar w:fldCharType="end"/>
            </w:r>
            <w:r w:rsidRPr="00B6147E">
              <w:t>)</w:t>
            </w:r>
            <w:bookmarkEnd w:id="82"/>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r w:rsidR="00055297" w:rsidRPr="00B6147E">
        <w:t>(</w:t>
      </w:r>
      <w:r w:rsidR="00055297">
        <w:rPr>
          <w:noProof/>
        </w:rPr>
        <w:t>8</w:t>
      </w:r>
      <w:r w:rsidR="00055297" w:rsidRPr="00B6147E">
        <w:rPr>
          <w:noProof/>
        </w:rPr>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0"/>
        <w:gridCol w:w="280"/>
      </w:tblGrid>
      <w:tr w:rsidR="00122223" w:rsidTr="00122223">
        <w:tc>
          <w:tcPr>
            <w:tcW w:w="5000" w:type="pct"/>
            <w:vAlign w:val="center"/>
          </w:tcPr>
          <w:p w:rsidR="00122223" w:rsidRPr="00B6147E" w:rsidRDefault="0004287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83" w:name="_Ref401514796"/>
            <w:r w:rsidRPr="00B6147E">
              <w:t>(</w:t>
            </w:r>
            <w:r w:rsidR="0004287A">
              <w:fldChar w:fldCharType="begin"/>
            </w:r>
            <w:r w:rsidR="0004287A">
              <w:instrText xml:space="preserve"> SEQ Equation \* ARABIC </w:instrText>
            </w:r>
            <w:r w:rsidR="0004287A">
              <w:fldChar w:fldCharType="separate"/>
            </w:r>
            <w:r w:rsidR="00055297">
              <w:rPr>
                <w:noProof/>
              </w:rPr>
              <w:t>8</w:t>
            </w:r>
            <w:r w:rsidR="0004287A">
              <w:rPr>
                <w:noProof/>
              </w:rPr>
              <w:fldChar w:fldCharType="end"/>
            </w:r>
            <w:r w:rsidRPr="00B6147E">
              <w:t>)</w:t>
            </w:r>
            <w:bookmarkEnd w:id="83"/>
          </w:p>
        </w:tc>
      </w:tr>
      <w:tr w:rsidR="00122223" w:rsidTr="00122223">
        <w:tc>
          <w:tcPr>
            <w:tcW w:w="5000" w:type="pct"/>
            <w:vAlign w:val="center"/>
          </w:tcPr>
          <w:p w:rsidR="00122223" w:rsidRPr="00B6147E" w:rsidRDefault="0004287A"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r w:rsidR="0004287A">
              <w:fldChar w:fldCharType="begin"/>
            </w:r>
            <w:r w:rsidR="0004287A">
              <w:instrText xml:space="preserve"> SEQ Equation \* ARABIC </w:instrText>
            </w:r>
            <w:r w:rsidR="0004287A">
              <w:fldChar w:fldCharType="separate"/>
            </w:r>
            <w:r w:rsidR="00055297">
              <w:rPr>
                <w:noProof/>
              </w:rPr>
              <w:t>9</w:t>
            </w:r>
            <w:r w:rsidR="0004287A">
              <w:rPr>
                <w:noProof/>
              </w:rPr>
              <w:fldChar w:fldCharType="end"/>
            </w:r>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proofErr w:type="spellStart"/>
      <w:r>
        <w:t>nergy</w:t>
      </w:r>
      <w:proofErr w:type="spellEnd"/>
      <w:r>
        <w:t xml:space="preserve"> consumption converges on the weighted average of the set of states comprising the active period. In any case, the actual energy decrease because of IODVS will lie in between these two extremes.</w:t>
      </w:r>
    </w:p>
    <w:p w:rsidR="00122223" w:rsidRDefault="00122223" w:rsidP="0078529A">
      <w:pPr>
        <w:pStyle w:val="Heading2"/>
        <w:numPr>
          <w:ilvl w:val="1"/>
          <w:numId w:val="28"/>
        </w:numPr>
      </w:pPr>
      <w:bookmarkStart w:id="84" w:name="_Ref435127741"/>
      <w:bookmarkStart w:id="85" w:name="_Toc465297441"/>
      <w:bookmarkStart w:id="86" w:name="_Toc465820206"/>
      <w:r>
        <w:t>Results</w:t>
      </w:r>
      <w:bookmarkEnd w:id="84"/>
      <w:bookmarkEnd w:id="85"/>
      <w:bookmarkEnd w:id="86"/>
    </w:p>
    <w:p w:rsidR="00122223" w:rsidRDefault="00122223" w:rsidP="0078529A">
      <w:pPr>
        <w:pStyle w:val="Heading3"/>
        <w:numPr>
          <w:ilvl w:val="2"/>
          <w:numId w:val="28"/>
        </w:numPr>
      </w:pPr>
      <w:bookmarkStart w:id="87" w:name="_Toc465297442"/>
      <w:bookmarkStart w:id="88" w:name="_Toc465820207"/>
      <w:r>
        <w:t>Microchip MCP25AA512 EEPROM</w:t>
      </w:r>
      <w:bookmarkEnd w:id="87"/>
      <w:bookmarkEnd w:id="88"/>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055297">
        <w:t xml:space="preserve">Figure </w:t>
      </w:r>
      <w:r w:rsidR="00055297">
        <w:rPr>
          <w:noProof/>
        </w:rPr>
        <w:t>15</w:t>
      </w:r>
      <w:r>
        <w:fldChar w:fldCharType="end"/>
      </w:r>
      <w:r>
        <w:t xml:space="preserve"> provides a comparison of both the standard PPP and the 1.8VIW profiles enabled by IODVS.</w:t>
      </w:r>
    </w:p>
    <w:p w:rsidR="00122223" w:rsidRDefault="00122223" w:rsidP="00122223">
      <w:pPr>
        <w:ind w:firstLine="720"/>
      </w:pPr>
      <w:r>
        <w:lastRenderedPageBreak/>
        <w:t xml:space="preserve">The state transition diagram of </w:t>
      </w:r>
      <w:r>
        <w:fldChar w:fldCharType="begin"/>
      </w:r>
      <w:r>
        <w:instrText xml:space="preserve"> REF _Ref432376630 \h </w:instrText>
      </w:r>
      <w:r>
        <w:fldChar w:fldCharType="separate"/>
      </w:r>
      <w:r w:rsidR="00055297">
        <w:t xml:space="preserve">Figure </w:t>
      </w:r>
      <w:r w:rsidR="00055297">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055297">
        <w:t xml:space="preserve">Figure </w:t>
      </w:r>
      <w:r w:rsidR="00055297">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ins w:id="89" w:author="drmoore" w:date="2016-11-09T21:50:00Z">
        <w:r w:rsidR="00AC3F53">
          <w:t xml:space="preserve"> The verification stage is optional, but </w:t>
        </w:r>
      </w:ins>
      <w:ins w:id="90" w:author="drmoore" w:date="2016-11-09T21:51:00Z">
        <w:r w:rsidR="00AC3F53">
          <w:t>is standard</w:t>
        </w:r>
      </w:ins>
      <w:ins w:id="91" w:author="drmoore" w:date="2016-11-09T21:52:00Z">
        <w:r w:rsidR="00AC3F53">
          <w:t xml:space="preserve"> practice</w:t>
        </w:r>
      </w:ins>
      <w:ins w:id="92" w:author="drmoore" w:date="2016-11-09T21:51:00Z">
        <w:r w:rsidR="00AC3F53">
          <w:t xml:space="preserve"> among devices where </w:t>
        </w:r>
      </w:ins>
      <w:ins w:id="93" w:author="drmoore" w:date="2016-11-09T21:52:00Z">
        <w:r w:rsidR="00AC3F53">
          <w:t>data integrity is critical.</w:t>
        </w:r>
      </w:ins>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055297">
        <w:t xml:space="preserve">Figure </w:t>
      </w:r>
      <w:r w:rsidR="00055297">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lastRenderedPageBreak/>
        <w:drawing>
          <wp:inline distT="0" distB="0" distL="0" distR="0" wp14:anchorId="0E5B832E" wp14:editId="67C428BE">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122223">
      <w:pPr>
        <w:pStyle w:val="Caption"/>
        <w:jc w:val="center"/>
      </w:pPr>
      <w:bookmarkStart w:id="94" w:name="_Ref432376630"/>
      <w:bookmarkStart w:id="95" w:name="_Toc465776471"/>
      <w:r>
        <w:t xml:space="preserve">Figure </w:t>
      </w:r>
      <w:r w:rsidR="0004287A">
        <w:fldChar w:fldCharType="begin"/>
      </w:r>
      <w:r w:rsidR="0004287A">
        <w:instrText xml:space="preserve"> SEQ Figure \* ARABIC </w:instrText>
      </w:r>
      <w:r w:rsidR="0004287A">
        <w:fldChar w:fldCharType="separate"/>
      </w:r>
      <w:r w:rsidR="00055297">
        <w:rPr>
          <w:noProof/>
        </w:rPr>
        <w:t>14</w:t>
      </w:r>
      <w:r w:rsidR="0004287A">
        <w:rPr>
          <w:noProof/>
        </w:rPr>
        <w:fldChar w:fldCharType="end"/>
      </w:r>
      <w:bookmarkEnd w:id="94"/>
      <w:r>
        <w:t>: EEPROM Write State Transition Diagram</w:t>
      </w:r>
      <w:bookmarkEnd w:id="95"/>
    </w:p>
    <w:p w:rsidR="00122223" w:rsidRDefault="00122223" w:rsidP="00122223">
      <w:pPr>
        <w:pStyle w:val="Caption"/>
        <w:keepNext/>
        <w:jc w:val="center"/>
      </w:pPr>
      <w:bookmarkStart w:id="96" w:name="_Toc465776536"/>
      <w:r>
        <w:t xml:space="preserve">Table </w:t>
      </w:r>
      <w:r w:rsidR="0004287A">
        <w:fldChar w:fldCharType="begin"/>
      </w:r>
      <w:r w:rsidR="0004287A">
        <w:instrText xml:space="preserve"> SEQ Table \* ARABIC </w:instrText>
      </w:r>
      <w:r w:rsidR="0004287A">
        <w:fldChar w:fldCharType="separate"/>
      </w:r>
      <w:r w:rsidR="00055297">
        <w:rPr>
          <w:noProof/>
        </w:rPr>
        <w:t>4</w:t>
      </w:r>
      <w:r w:rsidR="0004287A">
        <w:rPr>
          <w:noProof/>
        </w:rPr>
        <w:fldChar w:fldCharType="end"/>
      </w:r>
      <w:r>
        <w:t xml:space="preserve">: </w:t>
      </w:r>
      <w:r w:rsidRPr="00F3573B">
        <w:t>MCP25AA512 Peripheral Power Profile</w:t>
      </w:r>
      <w:bookmarkEnd w:id="96"/>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0962C7">
            <w:pPr>
              <w:keepNext/>
              <w:rPr>
                <w:b/>
              </w:rPr>
            </w:pPr>
            <w:r w:rsidRPr="00D41BBD">
              <w:rPr>
                <w:b/>
              </w:rPr>
              <w:t>State</w:t>
            </w:r>
          </w:p>
        </w:tc>
        <w:tc>
          <w:tcPr>
            <w:tcW w:w="1980" w:type="dxa"/>
            <w:noWrap/>
          </w:tcPr>
          <w:p w:rsidR="00122223" w:rsidRPr="00D41BBD" w:rsidRDefault="00122223" w:rsidP="000962C7">
            <w:pPr>
              <w:keepNext/>
              <w:rPr>
                <w:b/>
              </w:rPr>
            </w:pPr>
            <w:r w:rsidRPr="00D41BBD">
              <w:rPr>
                <w:b/>
              </w:rPr>
              <w:t>Voltage (Control)</w:t>
            </w:r>
          </w:p>
        </w:tc>
        <w:tc>
          <w:tcPr>
            <w:tcW w:w="1980" w:type="dxa"/>
            <w:noWrap/>
          </w:tcPr>
          <w:p w:rsidR="00122223" w:rsidRPr="00D41BBD" w:rsidRDefault="00122223" w:rsidP="000962C7">
            <w:pPr>
              <w:keepNext/>
              <w:rPr>
                <w:b/>
              </w:rPr>
            </w:pPr>
            <w:r w:rsidRPr="00D41BBD">
              <w:rPr>
                <w:b/>
              </w:rPr>
              <w:t>Voltage (IODVS)</w:t>
            </w:r>
          </w:p>
        </w:tc>
        <w:tc>
          <w:tcPr>
            <w:tcW w:w="1890" w:type="dxa"/>
            <w:noWrap/>
          </w:tcPr>
          <w:p w:rsidR="00122223" w:rsidRPr="00D41BBD" w:rsidRDefault="00122223" w:rsidP="000962C7">
            <w:pPr>
              <w:keepNext/>
              <w:rPr>
                <w:b/>
              </w:rPr>
            </w:pPr>
            <w:r w:rsidRPr="00D41BBD">
              <w:rPr>
                <w:b/>
              </w:rPr>
              <w:t>Duration</w:t>
            </w:r>
          </w:p>
        </w:tc>
      </w:tr>
      <w:tr w:rsidR="00122223" w:rsidRPr="00454C06" w:rsidTr="00122223">
        <w:trPr>
          <w:cantSplit/>
          <w:jc w:val="center"/>
        </w:trPr>
        <w:tc>
          <w:tcPr>
            <w:tcW w:w="1795" w:type="dxa"/>
            <w:noWrap/>
          </w:tcPr>
          <w:p w:rsidR="00122223" w:rsidRPr="009B2824" w:rsidRDefault="00122223" w:rsidP="000962C7">
            <w:pPr>
              <w:keepNext/>
            </w:pPr>
            <w:r>
              <w:t>Idle</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Steady State</w:t>
            </w:r>
          </w:p>
        </w:tc>
      </w:tr>
      <w:tr w:rsidR="00122223" w:rsidRPr="00454C06" w:rsidTr="00122223">
        <w:trPr>
          <w:cantSplit/>
          <w:jc w:val="center"/>
        </w:trPr>
        <w:tc>
          <w:tcPr>
            <w:tcW w:w="1795" w:type="dxa"/>
            <w:noWrap/>
          </w:tcPr>
          <w:p w:rsidR="00122223" w:rsidRPr="009B2824" w:rsidRDefault="00122223" w:rsidP="000962C7">
            <w:pPr>
              <w:keepNext/>
            </w:pPr>
            <w:r>
              <w:t>Writing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~500us</w:t>
            </w:r>
          </w:p>
        </w:tc>
      </w:tr>
      <w:tr w:rsidR="00122223" w:rsidRPr="0098506B" w:rsidTr="00122223">
        <w:trPr>
          <w:cantSplit/>
          <w:jc w:val="center"/>
        </w:trPr>
        <w:tc>
          <w:tcPr>
            <w:tcW w:w="1795" w:type="dxa"/>
            <w:noWrap/>
          </w:tcPr>
          <w:p w:rsidR="00122223" w:rsidRPr="009B2824" w:rsidRDefault="00122223" w:rsidP="000962C7">
            <w:pPr>
              <w:keepNext/>
            </w:pPr>
            <w:r>
              <w:t>Waiting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5ms</w:t>
            </w:r>
          </w:p>
        </w:tc>
      </w:tr>
      <w:tr w:rsidR="00122223" w:rsidRPr="0098506B" w:rsidTr="00122223">
        <w:trPr>
          <w:cantSplit/>
          <w:jc w:val="center"/>
        </w:trPr>
        <w:tc>
          <w:tcPr>
            <w:tcW w:w="1795" w:type="dxa"/>
            <w:noWrap/>
          </w:tcPr>
          <w:p w:rsidR="00122223" w:rsidRPr="009B2824" w:rsidRDefault="00122223" w:rsidP="000962C7">
            <w:pPr>
              <w:keepNext/>
            </w:pPr>
            <w:r>
              <w:t>Verifying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~1ms</w:t>
            </w:r>
          </w:p>
        </w:tc>
      </w:tr>
    </w:tbl>
    <w:p w:rsidR="00122223" w:rsidRDefault="00122223" w:rsidP="00122223"/>
    <w:p w:rsidR="00122223" w:rsidRDefault="00122223" w:rsidP="00122223">
      <w:pPr>
        <w:pStyle w:val="Caption"/>
        <w:keepNext/>
        <w:jc w:val="center"/>
      </w:pPr>
      <w:bookmarkStart w:id="97" w:name="_Toc465776537"/>
      <w:r>
        <w:t xml:space="preserve">Table </w:t>
      </w:r>
      <w:r w:rsidR="0004287A">
        <w:fldChar w:fldCharType="begin"/>
      </w:r>
      <w:r w:rsidR="0004287A">
        <w:instrText xml:space="preserve"> SEQ Table \* ARABIC </w:instrText>
      </w:r>
      <w:r w:rsidR="0004287A">
        <w:fldChar w:fldCharType="separate"/>
      </w:r>
      <w:r w:rsidR="00055297">
        <w:rPr>
          <w:noProof/>
        </w:rPr>
        <w:t>5</w:t>
      </w:r>
      <w:r w:rsidR="0004287A">
        <w:rPr>
          <w:noProof/>
        </w:rPr>
        <w:fldChar w:fldCharType="end"/>
      </w:r>
      <w:r>
        <w:t>: MCP25AA512 Energy Consumption</w:t>
      </w:r>
      <w:bookmarkEnd w:id="97"/>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0962C7">
            <w:pPr>
              <w:keepNext/>
              <w:rPr>
                <w:b/>
              </w:rPr>
            </w:pPr>
            <w:r w:rsidRPr="00D41BBD">
              <w:rPr>
                <w:b/>
              </w:rPr>
              <w:t>State</w:t>
            </w:r>
          </w:p>
        </w:tc>
        <w:tc>
          <w:tcPr>
            <w:tcW w:w="2096" w:type="dxa"/>
            <w:noWrap/>
            <w:hideMark/>
          </w:tcPr>
          <w:p w:rsidR="00122223" w:rsidRPr="00D41BBD" w:rsidRDefault="00122223" w:rsidP="000962C7">
            <w:pPr>
              <w:keepNext/>
              <w:rPr>
                <w:b/>
              </w:rPr>
            </w:pPr>
            <w:r w:rsidRPr="00D41BBD">
              <w:rPr>
                <w:b/>
              </w:rPr>
              <w:t>Static (</w:t>
            </w:r>
            <w:proofErr w:type="spellStart"/>
            <w:r w:rsidRPr="00D41BBD">
              <w:rPr>
                <w:b/>
              </w:rPr>
              <w:t>uJ</w:t>
            </w:r>
            <w:proofErr w:type="spellEnd"/>
            <w:r w:rsidRPr="00D41BBD">
              <w:rPr>
                <w:b/>
              </w:rPr>
              <w:t>)</w:t>
            </w:r>
          </w:p>
        </w:tc>
        <w:tc>
          <w:tcPr>
            <w:tcW w:w="2257" w:type="dxa"/>
            <w:noWrap/>
            <w:hideMark/>
          </w:tcPr>
          <w:p w:rsidR="00122223" w:rsidRPr="00D41BBD" w:rsidRDefault="00122223" w:rsidP="000962C7">
            <w:pPr>
              <w:keepNext/>
              <w:rPr>
                <w:b/>
              </w:rPr>
            </w:pPr>
            <w:r w:rsidRPr="00D41BBD">
              <w:rPr>
                <w:b/>
              </w:rPr>
              <w:t>IODVS (</w:t>
            </w:r>
            <w:proofErr w:type="spellStart"/>
            <w:r w:rsidRPr="00D41BBD">
              <w:rPr>
                <w:b/>
              </w:rPr>
              <w:t>uJ</w:t>
            </w:r>
            <w:proofErr w:type="spellEnd"/>
            <w:r w:rsidRPr="00D41BBD">
              <w:rPr>
                <w:b/>
              </w:rPr>
              <w:t>)</w:t>
            </w:r>
          </w:p>
        </w:tc>
        <w:tc>
          <w:tcPr>
            <w:tcW w:w="1451" w:type="dxa"/>
            <w:noWrap/>
            <w:hideMark/>
          </w:tcPr>
          <w:p w:rsidR="00122223" w:rsidRPr="00D41BBD" w:rsidRDefault="00122223" w:rsidP="000962C7">
            <w:pPr>
              <w:keepNext/>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Idle</w:t>
            </w:r>
          </w:p>
        </w:tc>
        <w:tc>
          <w:tcPr>
            <w:tcW w:w="2096" w:type="dxa"/>
            <w:noWrap/>
            <w:hideMark/>
          </w:tcPr>
          <w:p w:rsidR="00122223" w:rsidRPr="00FC0896" w:rsidRDefault="00122223" w:rsidP="000962C7">
            <w:pPr>
              <w:keepNext/>
            </w:pPr>
            <w:r w:rsidRPr="00FC0896">
              <w:t>9.84</w:t>
            </w:r>
          </w:p>
        </w:tc>
        <w:tc>
          <w:tcPr>
            <w:tcW w:w="2257" w:type="dxa"/>
            <w:noWrap/>
            <w:hideMark/>
          </w:tcPr>
          <w:p w:rsidR="00122223" w:rsidRPr="00FC0896" w:rsidRDefault="00122223" w:rsidP="000962C7">
            <w:pPr>
              <w:keepNext/>
            </w:pPr>
            <w:r w:rsidRPr="00FC0896">
              <w:t>3.28</w:t>
            </w:r>
          </w:p>
        </w:tc>
        <w:tc>
          <w:tcPr>
            <w:tcW w:w="1451" w:type="dxa"/>
            <w:noWrap/>
            <w:hideMark/>
          </w:tcPr>
          <w:p w:rsidR="00122223" w:rsidRPr="00FC0896" w:rsidRDefault="00122223" w:rsidP="000962C7">
            <w:pPr>
              <w:keepNext/>
            </w:pPr>
            <w:r w:rsidRPr="00FC0896">
              <w:t>-66.70%</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Write</w:t>
            </w:r>
          </w:p>
        </w:tc>
        <w:tc>
          <w:tcPr>
            <w:tcW w:w="2096" w:type="dxa"/>
            <w:noWrap/>
            <w:hideMark/>
          </w:tcPr>
          <w:p w:rsidR="00122223" w:rsidRPr="00FC0896" w:rsidRDefault="00122223" w:rsidP="000962C7">
            <w:pPr>
              <w:keepNext/>
            </w:pPr>
            <w:r w:rsidRPr="00FC0896">
              <w:t>13.28</w:t>
            </w:r>
          </w:p>
        </w:tc>
        <w:tc>
          <w:tcPr>
            <w:tcW w:w="2257" w:type="dxa"/>
            <w:noWrap/>
            <w:hideMark/>
          </w:tcPr>
          <w:p w:rsidR="00122223" w:rsidRPr="00FC0896" w:rsidRDefault="00122223" w:rsidP="000962C7">
            <w:pPr>
              <w:keepNext/>
            </w:pPr>
            <w:r w:rsidRPr="00FC0896">
              <w:t>17.08</w:t>
            </w:r>
          </w:p>
        </w:tc>
        <w:tc>
          <w:tcPr>
            <w:tcW w:w="1451" w:type="dxa"/>
            <w:noWrap/>
            <w:hideMark/>
          </w:tcPr>
          <w:p w:rsidR="00122223" w:rsidRPr="00FC0896" w:rsidRDefault="00122223" w:rsidP="000962C7">
            <w:pPr>
              <w:keepNext/>
            </w:pPr>
            <w:r w:rsidRPr="00FC0896">
              <w:t>28.61%</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Wait</w:t>
            </w:r>
          </w:p>
        </w:tc>
        <w:tc>
          <w:tcPr>
            <w:tcW w:w="2096" w:type="dxa"/>
            <w:noWrap/>
            <w:hideMark/>
          </w:tcPr>
          <w:p w:rsidR="00122223" w:rsidRPr="00FC0896" w:rsidRDefault="00122223" w:rsidP="000962C7">
            <w:pPr>
              <w:keepNext/>
            </w:pPr>
            <w:r w:rsidRPr="00FC0896">
              <w:t>62.03</w:t>
            </w:r>
          </w:p>
        </w:tc>
        <w:tc>
          <w:tcPr>
            <w:tcW w:w="2257" w:type="dxa"/>
            <w:noWrap/>
            <w:hideMark/>
          </w:tcPr>
          <w:p w:rsidR="00122223" w:rsidRPr="00FC0896" w:rsidRDefault="00122223" w:rsidP="000962C7">
            <w:pPr>
              <w:keepNext/>
            </w:pPr>
            <w:r w:rsidRPr="00FC0896">
              <w:t>31.83</w:t>
            </w:r>
          </w:p>
        </w:tc>
        <w:tc>
          <w:tcPr>
            <w:tcW w:w="1451" w:type="dxa"/>
            <w:noWrap/>
            <w:hideMark/>
          </w:tcPr>
          <w:p w:rsidR="00122223" w:rsidRPr="00FC0896" w:rsidRDefault="00122223" w:rsidP="000962C7">
            <w:pPr>
              <w:keepNext/>
            </w:pPr>
            <w:r w:rsidRPr="00FC0896">
              <w:t>-48.69%</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Verify</w:t>
            </w:r>
          </w:p>
        </w:tc>
        <w:tc>
          <w:tcPr>
            <w:tcW w:w="2096" w:type="dxa"/>
            <w:noWrap/>
            <w:hideMark/>
          </w:tcPr>
          <w:p w:rsidR="00122223" w:rsidRPr="00FC0896" w:rsidRDefault="00122223" w:rsidP="000962C7">
            <w:pPr>
              <w:keepNext/>
            </w:pPr>
            <w:r w:rsidRPr="00FC0896">
              <w:t>16.12</w:t>
            </w:r>
          </w:p>
        </w:tc>
        <w:tc>
          <w:tcPr>
            <w:tcW w:w="2257" w:type="dxa"/>
            <w:noWrap/>
            <w:hideMark/>
          </w:tcPr>
          <w:p w:rsidR="00122223" w:rsidRPr="00FC0896" w:rsidRDefault="00122223" w:rsidP="000962C7">
            <w:pPr>
              <w:keepNext/>
            </w:pPr>
            <w:r w:rsidRPr="00FC0896">
              <w:t>22.08</w:t>
            </w:r>
          </w:p>
        </w:tc>
        <w:tc>
          <w:tcPr>
            <w:tcW w:w="1451" w:type="dxa"/>
            <w:noWrap/>
            <w:hideMark/>
          </w:tcPr>
          <w:p w:rsidR="00122223" w:rsidRPr="00FC0896" w:rsidRDefault="00122223" w:rsidP="000962C7">
            <w:pPr>
              <w:keepNext/>
            </w:pPr>
            <w:r w:rsidRPr="00FC0896">
              <w:t>36.96%</w:t>
            </w:r>
          </w:p>
        </w:tc>
      </w:tr>
      <w:tr w:rsidR="00122223" w:rsidRPr="0098506B" w:rsidTr="00122223">
        <w:trPr>
          <w:cantSplit/>
          <w:trHeight w:val="231"/>
          <w:jc w:val="center"/>
        </w:trPr>
        <w:tc>
          <w:tcPr>
            <w:tcW w:w="1925" w:type="dxa"/>
            <w:noWrap/>
            <w:hideMark/>
          </w:tcPr>
          <w:p w:rsidR="00122223" w:rsidRPr="00D41BBD" w:rsidRDefault="00122223" w:rsidP="000962C7">
            <w:pPr>
              <w:keepNext/>
              <w:rPr>
                <w:b/>
              </w:rPr>
            </w:pPr>
            <w:r w:rsidRPr="00D41BBD">
              <w:rPr>
                <w:b/>
              </w:rPr>
              <w:t>Test Total</w:t>
            </w:r>
          </w:p>
        </w:tc>
        <w:tc>
          <w:tcPr>
            <w:tcW w:w="2096" w:type="dxa"/>
            <w:noWrap/>
            <w:hideMark/>
          </w:tcPr>
          <w:p w:rsidR="00122223" w:rsidRPr="00D41BBD" w:rsidRDefault="00122223" w:rsidP="000962C7">
            <w:pPr>
              <w:keepNext/>
              <w:rPr>
                <w:b/>
              </w:rPr>
            </w:pPr>
            <w:r w:rsidRPr="00D41BBD">
              <w:rPr>
                <w:b/>
              </w:rPr>
              <w:t>101.27</w:t>
            </w:r>
          </w:p>
        </w:tc>
        <w:tc>
          <w:tcPr>
            <w:tcW w:w="2257" w:type="dxa"/>
            <w:noWrap/>
            <w:hideMark/>
          </w:tcPr>
          <w:p w:rsidR="00122223" w:rsidRPr="00D41BBD" w:rsidRDefault="00122223" w:rsidP="000962C7">
            <w:pPr>
              <w:keepNext/>
              <w:rPr>
                <w:b/>
              </w:rPr>
            </w:pPr>
            <w:r w:rsidRPr="00D41BBD">
              <w:rPr>
                <w:b/>
              </w:rPr>
              <w:t>74.26</w:t>
            </w:r>
          </w:p>
        </w:tc>
        <w:tc>
          <w:tcPr>
            <w:tcW w:w="1451" w:type="dxa"/>
            <w:noWrap/>
            <w:hideMark/>
          </w:tcPr>
          <w:p w:rsidR="00122223" w:rsidRPr="00D41BBD" w:rsidRDefault="00122223" w:rsidP="000962C7">
            <w:pPr>
              <w:keepNext/>
              <w:rPr>
                <w:b/>
              </w:rPr>
            </w:pPr>
            <w:r w:rsidRPr="00D41BBD">
              <w:rPr>
                <w:b/>
              </w:rPr>
              <w:t>-26.67%</w:t>
            </w:r>
          </w:p>
        </w:tc>
      </w:tr>
    </w:tbl>
    <w:p w:rsidR="00122223" w:rsidRDefault="00122223" w:rsidP="00122223"/>
    <w:p w:rsidR="00122223" w:rsidRDefault="00122223" w:rsidP="00122223">
      <w:pPr>
        <w:pStyle w:val="Caption"/>
        <w:keepNext/>
        <w:jc w:val="center"/>
      </w:pPr>
      <w:bookmarkStart w:id="98" w:name="_Toc465776538"/>
      <w:r>
        <w:lastRenderedPageBreak/>
        <w:t xml:space="preserve">Table </w:t>
      </w:r>
      <w:r w:rsidR="0004287A">
        <w:fldChar w:fldCharType="begin"/>
      </w:r>
      <w:r w:rsidR="0004287A">
        <w:instrText xml:space="preserve"> SEQ Table \* ARABIC </w:instrText>
      </w:r>
      <w:r w:rsidR="0004287A">
        <w:fldChar w:fldCharType="separate"/>
      </w:r>
      <w:r w:rsidR="00055297">
        <w:rPr>
          <w:noProof/>
        </w:rPr>
        <w:t>6</w:t>
      </w:r>
      <w:r w:rsidR="0004287A">
        <w:rPr>
          <w:noProof/>
        </w:rPr>
        <w:fldChar w:fldCharType="end"/>
      </w:r>
      <w:r>
        <w:t>: MCP25AA512 Energy Consumption and Duty Cycle</w:t>
      </w:r>
      <w:bookmarkEnd w:id="98"/>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0962C7">
            <w:pPr>
              <w:keepNext/>
              <w:rPr>
                <w:b/>
              </w:rPr>
            </w:pPr>
            <w:r w:rsidRPr="00D41BBD">
              <w:rPr>
                <w:b/>
              </w:rPr>
              <w:t>Duty Cycle</w:t>
            </w:r>
          </w:p>
        </w:tc>
        <w:tc>
          <w:tcPr>
            <w:tcW w:w="1805" w:type="dxa"/>
            <w:noWrap/>
          </w:tcPr>
          <w:p w:rsidR="00122223" w:rsidRPr="00D41BBD" w:rsidRDefault="00122223" w:rsidP="000962C7">
            <w:pPr>
              <w:keepNext/>
              <w:rPr>
                <w:b/>
              </w:rPr>
            </w:pPr>
            <w:r w:rsidRPr="00D41BBD">
              <w:rPr>
                <w:b/>
              </w:rPr>
              <w:t>Static avg. (</w:t>
            </w:r>
            <w:proofErr w:type="spellStart"/>
            <w:r w:rsidRPr="00D41BBD">
              <w:rPr>
                <w:b/>
              </w:rPr>
              <w:t>uJ</w:t>
            </w:r>
            <w:proofErr w:type="spellEnd"/>
            <w:r w:rsidRPr="00D41BBD">
              <w:rPr>
                <w:b/>
              </w:rPr>
              <w:t>)</w:t>
            </w:r>
          </w:p>
        </w:tc>
        <w:tc>
          <w:tcPr>
            <w:tcW w:w="1885" w:type="dxa"/>
            <w:noWrap/>
          </w:tcPr>
          <w:p w:rsidR="00122223" w:rsidRPr="00D41BBD" w:rsidRDefault="00122223" w:rsidP="000962C7">
            <w:pPr>
              <w:keepNext/>
              <w:rPr>
                <w:b/>
              </w:rPr>
            </w:pPr>
            <w:r w:rsidRPr="00D41BBD">
              <w:rPr>
                <w:b/>
              </w:rPr>
              <w:t>IODVS avg. (</w:t>
            </w:r>
            <w:proofErr w:type="spellStart"/>
            <w:r w:rsidRPr="00D41BBD">
              <w:rPr>
                <w:b/>
              </w:rPr>
              <w:t>uJ</w:t>
            </w:r>
            <w:proofErr w:type="spellEnd"/>
            <w:r w:rsidRPr="00D41BBD">
              <w:rPr>
                <w:b/>
              </w:rPr>
              <w:t>)</w:t>
            </w:r>
          </w:p>
        </w:tc>
        <w:tc>
          <w:tcPr>
            <w:tcW w:w="1890" w:type="dxa"/>
            <w:noWrap/>
          </w:tcPr>
          <w:p w:rsidR="00122223" w:rsidRPr="00D41BBD" w:rsidRDefault="00122223" w:rsidP="000962C7">
            <w:pPr>
              <w:keepNext/>
              <w:rPr>
                <w:b/>
              </w:rPr>
            </w:pPr>
            <w:r w:rsidRPr="00D41BBD">
              <w:rPr>
                <w:b/>
              </w:rPr>
              <w:t>Delta</w:t>
            </w:r>
          </w:p>
        </w:tc>
      </w:tr>
      <w:tr w:rsidR="00122223" w:rsidRPr="00454C06" w:rsidTr="00122223">
        <w:trPr>
          <w:cantSplit/>
          <w:jc w:val="center"/>
        </w:trPr>
        <w:tc>
          <w:tcPr>
            <w:tcW w:w="2065" w:type="dxa"/>
            <w:noWrap/>
          </w:tcPr>
          <w:p w:rsidR="00122223" w:rsidRPr="009B2824" w:rsidRDefault="00122223" w:rsidP="000962C7">
            <w:pPr>
              <w:keepNext/>
            </w:pPr>
            <w:r w:rsidRPr="009B2824">
              <w:t>Duty: 0%</w:t>
            </w:r>
          </w:p>
        </w:tc>
        <w:tc>
          <w:tcPr>
            <w:tcW w:w="1805" w:type="dxa"/>
            <w:noWrap/>
          </w:tcPr>
          <w:p w:rsidR="00122223" w:rsidRPr="009B2824" w:rsidRDefault="00122223" w:rsidP="000962C7">
            <w:pPr>
              <w:keepNext/>
            </w:pPr>
            <w:r w:rsidRPr="009B2824">
              <w:t>9.84</w:t>
            </w:r>
          </w:p>
        </w:tc>
        <w:tc>
          <w:tcPr>
            <w:tcW w:w="1885" w:type="dxa"/>
            <w:noWrap/>
          </w:tcPr>
          <w:p w:rsidR="00122223" w:rsidRPr="009B2824" w:rsidRDefault="00122223" w:rsidP="000962C7">
            <w:pPr>
              <w:keepNext/>
            </w:pPr>
            <w:r w:rsidRPr="009B2824">
              <w:t>3.28</w:t>
            </w:r>
          </w:p>
        </w:tc>
        <w:tc>
          <w:tcPr>
            <w:tcW w:w="1890" w:type="dxa"/>
            <w:noWrap/>
          </w:tcPr>
          <w:p w:rsidR="00122223" w:rsidRPr="009B2824" w:rsidRDefault="00122223" w:rsidP="000962C7">
            <w:pPr>
              <w:keepNext/>
            </w:pPr>
            <w:r w:rsidRPr="009B2824">
              <w:t>-66.70%</w:t>
            </w:r>
          </w:p>
        </w:tc>
      </w:tr>
      <w:tr w:rsidR="00122223" w:rsidRPr="00454C06" w:rsidTr="00122223">
        <w:trPr>
          <w:cantSplit/>
          <w:jc w:val="center"/>
        </w:trPr>
        <w:tc>
          <w:tcPr>
            <w:tcW w:w="2065" w:type="dxa"/>
            <w:noWrap/>
          </w:tcPr>
          <w:p w:rsidR="00122223" w:rsidRPr="009B2824" w:rsidRDefault="00122223" w:rsidP="000962C7">
            <w:pPr>
              <w:keepNext/>
            </w:pPr>
            <w:r w:rsidRPr="009B2824">
              <w:t>Duty: 25%</w:t>
            </w:r>
          </w:p>
        </w:tc>
        <w:tc>
          <w:tcPr>
            <w:tcW w:w="1805" w:type="dxa"/>
            <w:noWrap/>
          </w:tcPr>
          <w:p w:rsidR="00122223" w:rsidRPr="009B2824" w:rsidRDefault="00122223" w:rsidP="000962C7">
            <w:pPr>
              <w:keepNext/>
            </w:pPr>
            <w:r w:rsidRPr="009B2824">
              <w:t>30.24</w:t>
            </w:r>
          </w:p>
        </w:tc>
        <w:tc>
          <w:tcPr>
            <w:tcW w:w="1885" w:type="dxa"/>
            <w:noWrap/>
          </w:tcPr>
          <w:p w:rsidR="00122223" w:rsidRPr="009B2824" w:rsidRDefault="00122223" w:rsidP="000962C7">
            <w:pPr>
              <w:keepNext/>
            </w:pPr>
            <w:r w:rsidRPr="009B2824">
              <w:t>20.20</w:t>
            </w:r>
          </w:p>
        </w:tc>
        <w:tc>
          <w:tcPr>
            <w:tcW w:w="1890" w:type="dxa"/>
            <w:noWrap/>
          </w:tcPr>
          <w:p w:rsidR="00122223" w:rsidRPr="009B2824" w:rsidRDefault="00122223" w:rsidP="000962C7">
            <w:pPr>
              <w:keepNext/>
            </w:pPr>
            <w:r w:rsidRPr="009B2824">
              <w:t>-33.19%</w:t>
            </w:r>
          </w:p>
        </w:tc>
      </w:tr>
      <w:tr w:rsidR="00122223" w:rsidRPr="0098506B" w:rsidTr="00122223">
        <w:trPr>
          <w:cantSplit/>
          <w:jc w:val="center"/>
        </w:trPr>
        <w:tc>
          <w:tcPr>
            <w:tcW w:w="2065" w:type="dxa"/>
            <w:noWrap/>
          </w:tcPr>
          <w:p w:rsidR="00122223" w:rsidRPr="009B2824" w:rsidRDefault="00122223" w:rsidP="000962C7">
            <w:pPr>
              <w:keepNext/>
            </w:pPr>
            <w:r w:rsidRPr="009B2824">
              <w:t>Duty: 50%</w:t>
            </w:r>
          </w:p>
        </w:tc>
        <w:tc>
          <w:tcPr>
            <w:tcW w:w="1805" w:type="dxa"/>
            <w:noWrap/>
          </w:tcPr>
          <w:p w:rsidR="00122223" w:rsidRPr="009B2824" w:rsidRDefault="00122223" w:rsidP="000962C7">
            <w:pPr>
              <w:keepNext/>
            </w:pPr>
            <w:r w:rsidRPr="009B2824">
              <w:t>50.63</w:t>
            </w:r>
          </w:p>
        </w:tc>
        <w:tc>
          <w:tcPr>
            <w:tcW w:w="1885" w:type="dxa"/>
            <w:noWrap/>
          </w:tcPr>
          <w:p w:rsidR="00122223" w:rsidRPr="009B2824" w:rsidRDefault="00122223" w:rsidP="000962C7">
            <w:pPr>
              <w:keepNext/>
            </w:pPr>
            <w:r w:rsidRPr="009B2824">
              <w:t>37.13</w:t>
            </w:r>
          </w:p>
        </w:tc>
        <w:tc>
          <w:tcPr>
            <w:tcW w:w="1890" w:type="dxa"/>
            <w:noWrap/>
          </w:tcPr>
          <w:p w:rsidR="00122223" w:rsidRPr="009B2824" w:rsidRDefault="00122223" w:rsidP="000962C7">
            <w:pPr>
              <w:keepNext/>
            </w:pPr>
            <w:r w:rsidRPr="009B2824">
              <w:t>-26.67%</w:t>
            </w:r>
          </w:p>
        </w:tc>
      </w:tr>
      <w:tr w:rsidR="00122223" w:rsidRPr="0098506B" w:rsidTr="00122223">
        <w:trPr>
          <w:cantSplit/>
          <w:jc w:val="center"/>
        </w:trPr>
        <w:tc>
          <w:tcPr>
            <w:tcW w:w="2065" w:type="dxa"/>
            <w:noWrap/>
          </w:tcPr>
          <w:p w:rsidR="00122223" w:rsidRPr="009B2824" w:rsidRDefault="00122223" w:rsidP="000962C7">
            <w:pPr>
              <w:keepNext/>
            </w:pPr>
            <w:r w:rsidRPr="009B2824">
              <w:t>Duty: 75%</w:t>
            </w:r>
          </w:p>
        </w:tc>
        <w:tc>
          <w:tcPr>
            <w:tcW w:w="1805" w:type="dxa"/>
            <w:noWrap/>
          </w:tcPr>
          <w:p w:rsidR="00122223" w:rsidRPr="009B2824" w:rsidRDefault="00122223" w:rsidP="000962C7">
            <w:pPr>
              <w:keepNext/>
            </w:pPr>
            <w:r w:rsidRPr="009B2824">
              <w:t>71.03</w:t>
            </w:r>
          </w:p>
        </w:tc>
        <w:tc>
          <w:tcPr>
            <w:tcW w:w="1885" w:type="dxa"/>
            <w:noWrap/>
          </w:tcPr>
          <w:p w:rsidR="00122223" w:rsidRPr="009B2824" w:rsidRDefault="00122223" w:rsidP="000962C7">
            <w:pPr>
              <w:keepNext/>
            </w:pPr>
            <w:r w:rsidRPr="009B2824">
              <w:t>54.05</w:t>
            </w:r>
          </w:p>
        </w:tc>
        <w:tc>
          <w:tcPr>
            <w:tcW w:w="1890" w:type="dxa"/>
            <w:noWrap/>
          </w:tcPr>
          <w:p w:rsidR="00122223" w:rsidRPr="009B2824" w:rsidRDefault="00122223" w:rsidP="000962C7">
            <w:pPr>
              <w:keepNext/>
            </w:pPr>
            <w:r w:rsidRPr="009B2824">
              <w:t>-23.90%</w:t>
            </w:r>
          </w:p>
        </w:tc>
      </w:tr>
      <w:tr w:rsidR="00122223" w:rsidRPr="0098506B" w:rsidTr="00122223">
        <w:trPr>
          <w:cantSplit/>
          <w:jc w:val="center"/>
        </w:trPr>
        <w:tc>
          <w:tcPr>
            <w:tcW w:w="2065" w:type="dxa"/>
            <w:noWrap/>
          </w:tcPr>
          <w:p w:rsidR="00122223" w:rsidRPr="009B2824" w:rsidRDefault="00122223" w:rsidP="000962C7">
            <w:pPr>
              <w:keepNext/>
            </w:pPr>
            <w:r w:rsidRPr="009B2824">
              <w:t>Duty: 100%</w:t>
            </w:r>
          </w:p>
        </w:tc>
        <w:tc>
          <w:tcPr>
            <w:tcW w:w="1805" w:type="dxa"/>
            <w:noWrap/>
          </w:tcPr>
          <w:p w:rsidR="00122223" w:rsidRPr="009B2824" w:rsidRDefault="00122223" w:rsidP="000962C7">
            <w:pPr>
              <w:keepNext/>
            </w:pPr>
            <w:r w:rsidRPr="009B2824">
              <w:t>91.42</w:t>
            </w:r>
          </w:p>
        </w:tc>
        <w:tc>
          <w:tcPr>
            <w:tcW w:w="1885" w:type="dxa"/>
            <w:noWrap/>
          </w:tcPr>
          <w:p w:rsidR="00122223" w:rsidRPr="009B2824" w:rsidRDefault="00122223" w:rsidP="000962C7">
            <w:pPr>
              <w:keepNext/>
            </w:pPr>
            <w:r w:rsidRPr="009B2824">
              <w:t>70.98</w:t>
            </w:r>
          </w:p>
        </w:tc>
        <w:tc>
          <w:tcPr>
            <w:tcW w:w="1890" w:type="dxa"/>
            <w:noWrap/>
          </w:tcPr>
          <w:p w:rsidR="00122223" w:rsidRPr="009B2824" w:rsidRDefault="00122223" w:rsidP="000962C7">
            <w:pPr>
              <w:keepNext/>
            </w:pPr>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6B5BE13B" wp14:editId="3EDC76F7">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99" w:name="_Ref432376520"/>
      <w:bookmarkStart w:id="100" w:name="_Toc465776472"/>
      <w:r>
        <w:t xml:space="preserve">Figure </w:t>
      </w:r>
      <w:r w:rsidR="0004287A">
        <w:fldChar w:fldCharType="begin"/>
      </w:r>
      <w:r w:rsidR="0004287A">
        <w:instrText xml:space="preserve"> SEQ Figure \* ARABIC </w:instrText>
      </w:r>
      <w:r w:rsidR="0004287A">
        <w:fldChar w:fldCharType="separate"/>
      </w:r>
      <w:r w:rsidR="00055297">
        <w:rPr>
          <w:noProof/>
        </w:rPr>
        <w:t>15</w:t>
      </w:r>
      <w:r w:rsidR="0004287A">
        <w:rPr>
          <w:noProof/>
        </w:rPr>
        <w:fldChar w:fldCharType="end"/>
      </w:r>
      <w:bookmarkEnd w:id="99"/>
      <w:r>
        <w:t>: EEPROM IODVS Test</w:t>
      </w:r>
      <w:bookmarkEnd w:id="100"/>
    </w:p>
    <w:p w:rsidR="00122223" w:rsidRDefault="00122223" w:rsidP="0078529A">
      <w:pPr>
        <w:pStyle w:val="Heading3"/>
        <w:numPr>
          <w:ilvl w:val="2"/>
          <w:numId w:val="28"/>
        </w:numPr>
      </w:pPr>
      <w:bookmarkStart w:id="101" w:name="_Toc465297443"/>
      <w:bookmarkStart w:id="102" w:name="_Toc465820208"/>
      <w:proofErr w:type="spellStart"/>
      <w:r>
        <w:lastRenderedPageBreak/>
        <w:t>Numonyx</w:t>
      </w:r>
      <w:proofErr w:type="spellEnd"/>
      <w:r>
        <w:t xml:space="preserve"> M25PX16 Serial Flash</w:t>
      </w:r>
      <w:bookmarkEnd w:id="101"/>
      <w:bookmarkEnd w:id="102"/>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055297">
        <w:t xml:space="preserve">Figure </w:t>
      </w:r>
      <w:r w:rsidR="00055297">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055297">
        <w:t xml:space="preserve">Figure </w:t>
      </w:r>
      <w:r w:rsidR="00055297">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2ACCB62D" wp14:editId="0A75AB07">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122223">
      <w:pPr>
        <w:pStyle w:val="Caption"/>
        <w:jc w:val="center"/>
      </w:pPr>
      <w:bookmarkStart w:id="103" w:name="_Ref432581637"/>
      <w:bookmarkStart w:id="104" w:name="_Toc465776473"/>
      <w:r>
        <w:t xml:space="preserve">Figure </w:t>
      </w:r>
      <w:r w:rsidR="0004287A">
        <w:fldChar w:fldCharType="begin"/>
      </w:r>
      <w:r w:rsidR="0004287A">
        <w:instrText xml:space="preserve"> SEQ Figure \* ARABIC </w:instrText>
      </w:r>
      <w:r w:rsidR="0004287A">
        <w:fldChar w:fldCharType="separate"/>
      </w:r>
      <w:r w:rsidR="00055297">
        <w:rPr>
          <w:noProof/>
        </w:rPr>
        <w:t>16</w:t>
      </w:r>
      <w:r w:rsidR="0004287A">
        <w:rPr>
          <w:noProof/>
        </w:rPr>
        <w:fldChar w:fldCharType="end"/>
      </w:r>
      <w:bookmarkEnd w:id="103"/>
      <w:r>
        <w:t xml:space="preserve">: Serial Flash </w:t>
      </w:r>
      <w:r w:rsidRPr="00F23683">
        <w:t>Write State Transition Diagram</w:t>
      </w:r>
      <w:bookmarkEnd w:id="104"/>
    </w:p>
    <w:p w:rsidR="00122223" w:rsidRDefault="00122223" w:rsidP="00122223"/>
    <w:p w:rsidR="00122223" w:rsidRDefault="00122223" w:rsidP="00122223">
      <w:pPr>
        <w:pStyle w:val="Caption"/>
        <w:keepNext/>
        <w:jc w:val="center"/>
      </w:pPr>
      <w:bookmarkStart w:id="105" w:name="_Toc465776539"/>
      <w:r>
        <w:t xml:space="preserve">Table </w:t>
      </w:r>
      <w:r w:rsidR="0004287A">
        <w:fldChar w:fldCharType="begin"/>
      </w:r>
      <w:r w:rsidR="0004287A">
        <w:instrText xml:space="preserve"> SEQ Table \* ARABIC </w:instrText>
      </w:r>
      <w:r w:rsidR="0004287A">
        <w:fldChar w:fldCharType="separate"/>
      </w:r>
      <w:r w:rsidR="00055297">
        <w:rPr>
          <w:noProof/>
        </w:rPr>
        <w:t>7</w:t>
      </w:r>
      <w:r w:rsidR="0004287A">
        <w:rPr>
          <w:noProof/>
        </w:rPr>
        <w:fldChar w:fldCharType="end"/>
      </w:r>
      <w:r>
        <w:t xml:space="preserve">: </w:t>
      </w:r>
      <w:r w:rsidRPr="007D62A2">
        <w:t>M25PX16 Peripheral Power Profile</w:t>
      </w:r>
      <w:bookmarkEnd w:id="105"/>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D41BBD">
            <w:pPr>
              <w:rPr>
                <w:b/>
              </w:rPr>
            </w:pPr>
            <w:r w:rsidRPr="00D41BBD">
              <w:rPr>
                <w:b/>
              </w:rPr>
              <w:t>State</w:t>
            </w:r>
          </w:p>
        </w:tc>
        <w:tc>
          <w:tcPr>
            <w:tcW w:w="198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Voltage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885" w:type="dxa"/>
            <w:noWrap/>
          </w:tcPr>
          <w:p w:rsidR="00122223" w:rsidRPr="009B2824" w:rsidRDefault="00122223" w:rsidP="00D41BBD">
            <w:r>
              <w:t>Idle</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Pr="009B2824" w:rsidRDefault="00122223" w:rsidP="00D41BBD">
            <w:r>
              <w:t>Steady State</w:t>
            </w:r>
          </w:p>
        </w:tc>
      </w:tr>
      <w:tr w:rsidR="00122223" w:rsidRPr="00454C06" w:rsidTr="00122223">
        <w:trPr>
          <w:cantSplit/>
          <w:jc w:val="center"/>
        </w:trPr>
        <w:tc>
          <w:tcPr>
            <w:tcW w:w="1885" w:type="dxa"/>
            <w:noWrap/>
          </w:tcPr>
          <w:p w:rsidR="00122223" w:rsidRPr="009B2824" w:rsidRDefault="00122223" w:rsidP="00D41BBD">
            <w:r>
              <w:t>Reading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885" w:type="dxa"/>
            <w:noWrap/>
          </w:tcPr>
          <w:p w:rsidR="00122223" w:rsidRPr="009B2824" w:rsidRDefault="00122223" w:rsidP="00D41BBD">
            <w:r>
              <w:t>Erase (Command)</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885" w:type="dxa"/>
            <w:noWrap/>
          </w:tcPr>
          <w:p w:rsidR="00122223" w:rsidRPr="009B2824" w:rsidRDefault="00122223" w:rsidP="00D41BBD">
            <w:r>
              <w:t>Waiting</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Default="00122223" w:rsidP="00D41BBD">
            <w:r>
              <w:t>~150ms Erase</w:t>
            </w:r>
          </w:p>
          <w:p w:rsidR="00122223" w:rsidRPr="009B2824" w:rsidRDefault="00122223" w:rsidP="00D41BBD">
            <w:r>
              <w:t>~5ms per Page</w:t>
            </w:r>
          </w:p>
        </w:tc>
      </w:tr>
      <w:tr w:rsidR="00122223" w:rsidRPr="0098506B" w:rsidTr="00122223">
        <w:trPr>
          <w:cantSplit/>
          <w:jc w:val="center"/>
        </w:trPr>
        <w:tc>
          <w:tcPr>
            <w:tcW w:w="1885" w:type="dxa"/>
            <w:noWrap/>
          </w:tcPr>
          <w:p w:rsidR="00122223" w:rsidRDefault="00122223" w:rsidP="00D41BBD">
            <w:r>
              <w:t>Writing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~1ms per Page</w:t>
            </w:r>
          </w:p>
        </w:tc>
      </w:tr>
      <w:tr w:rsidR="00122223" w:rsidRPr="0098506B" w:rsidTr="00122223">
        <w:trPr>
          <w:cantSplit/>
          <w:jc w:val="center"/>
        </w:trPr>
        <w:tc>
          <w:tcPr>
            <w:tcW w:w="1885" w:type="dxa"/>
            <w:noWrap/>
          </w:tcPr>
          <w:p w:rsidR="00122223" w:rsidRDefault="00122223" w:rsidP="00D41BBD">
            <w:r>
              <w:t>Verifying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122223"/>
    <w:p w:rsidR="00122223" w:rsidRDefault="00122223" w:rsidP="00122223">
      <w:pPr>
        <w:pStyle w:val="Caption"/>
        <w:keepNext/>
        <w:jc w:val="center"/>
      </w:pPr>
      <w:bookmarkStart w:id="106" w:name="_Toc465776540"/>
      <w:r>
        <w:t xml:space="preserve">Table </w:t>
      </w:r>
      <w:r w:rsidR="0004287A">
        <w:fldChar w:fldCharType="begin"/>
      </w:r>
      <w:r w:rsidR="0004287A">
        <w:instrText xml:space="preserve"> SEQ Table \* ARABIC </w:instrText>
      </w:r>
      <w:r w:rsidR="0004287A">
        <w:fldChar w:fldCharType="separate"/>
      </w:r>
      <w:r w:rsidR="00055297">
        <w:rPr>
          <w:noProof/>
        </w:rPr>
        <w:t>8</w:t>
      </w:r>
      <w:r w:rsidR="0004287A">
        <w:rPr>
          <w:noProof/>
        </w:rPr>
        <w:fldChar w:fldCharType="end"/>
      </w:r>
      <w:r>
        <w:t>: M25PX16 Energy Consumption</w:t>
      </w:r>
      <w:bookmarkEnd w:id="106"/>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62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5F2ED461" wp14:editId="229666DB">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107" w:name="_Ref432581728"/>
      <w:bookmarkStart w:id="108" w:name="_Toc465776474"/>
      <w:r>
        <w:t xml:space="preserve">Figure </w:t>
      </w:r>
      <w:r w:rsidR="0004287A">
        <w:fldChar w:fldCharType="begin"/>
      </w:r>
      <w:r w:rsidR="0004287A">
        <w:instrText xml:space="preserve"> SEQ Figure \* ARABIC </w:instrText>
      </w:r>
      <w:r w:rsidR="0004287A">
        <w:fldChar w:fldCharType="separate"/>
      </w:r>
      <w:r w:rsidR="00055297">
        <w:rPr>
          <w:noProof/>
        </w:rPr>
        <w:t>17</w:t>
      </w:r>
      <w:r w:rsidR="0004287A">
        <w:rPr>
          <w:noProof/>
        </w:rPr>
        <w:fldChar w:fldCharType="end"/>
      </w:r>
      <w:bookmarkEnd w:id="107"/>
      <w:r>
        <w:t>: Serial Flash IODVS Test</w:t>
      </w:r>
      <w:bookmarkEnd w:id="108"/>
    </w:p>
    <w:p w:rsidR="00122223" w:rsidRDefault="00122223" w:rsidP="0078529A">
      <w:pPr>
        <w:pStyle w:val="Heading3"/>
        <w:numPr>
          <w:ilvl w:val="2"/>
          <w:numId w:val="28"/>
        </w:numPr>
      </w:pPr>
      <w:bookmarkStart w:id="109" w:name="_Toc465297444"/>
      <w:bookmarkStart w:id="110" w:name="_Toc465820209"/>
      <w:r>
        <w:rPr>
          <w:noProof/>
        </w:rPr>
        <w:lastRenderedPageBreak/>
        <w:drawing>
          <wp:anchor distT="0" distB="0" distL="114300" distR="114300" simplePos="0" relativeHeight="251659264" behindDoc="0" locked="0" layoutInCell="1" allowOverlap="1" wp14:anchorId="7EF49C52" wp14:editId="091E01E9">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109"/>
      <w:bookmarkEnd w:id="110"/>
    </w:p>
    <w:p w:rsidR="00122223" w:rsidRDefault="00122223" w:rsidP="00122223">
      <w:pPr>
        <w:keepNext/>
        <w:jc w:val="center"/>
      </w:pPr>
    </w:p>
    <w:p w:rsidR="00122223" w:rsidRDefault="00122223" w:rsidP="00122223">
      <w:pPr>
        <w:pStyle w:val="Caption"/>
        <w:jc w:val="center"/>
      </w:pPr>
      <w:bookmarkStart w:id="111" w:name="_Ref432583240"/>
      <w:bookmarkStart w:id="112" w:name="_Toc465776475"/>
      <w:r>
        <w:t xml:space="preserve">Figure </w:t>
      </w:r>
      <w:r w:rsidR="0004287A">
        <w:fldChar w:fldCharType="begin"/>
      </w:r>
      <w:r w:rsidR="0004287A">
        <w:instrText xml:space="preserve"> SEQ Figure \* ARABIC </w:instrText>
      </w:r>
      <w:r w:rsidR="0004287A">
        <w:fldChar w:fldCharType="separate"/>
      </w:r>
      <w:r w:rsidR="00055297">
        <w:rPr>
          <w:noProof/>
        </w:rPr>
        <w:t>18</w:t>
      </w:r>
      <w:r w:rsidR="0004287A">
        <w:rPr>
          <w:noProof/>
        </w:rPr>
        <w:fldChar w:fldCharType="end"/>
      </w:r>
      <w:bookmarkEnd w:id="111"/>
      <w:r>
        <w:t>: Typical Micro-SD Memory Card Test</w:t>
      </w:r>
      <w:bookmarkEnd w:id="112"/>
    </w:p>
    <w:p w:rsidR="00122223" w:rsidRDefault="00122223" w:rsidP="00122223">
      <w:pPr>
        <w:keepNext/>
        <w:jc w:val="center"/>
      </w:pPr>
      <w:r>
        <w:rPr>
          <w:noProof/>
        </w:rPr>
        <w:drawing>
          <wp:inline distT="0" distB="0" distL="0" distR="0" wp14:anchorId="5F3BEE88" wp14:editId="193ABBAA">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122223">
      <w:pPr>
        <w:pStyle w:val="Caption"/>
        <w:jc w:val="center"/>
      </w:pPr>
      <w:bookmarkStart w:id="113" w:name="_Ref432583194"/>
      <w:bookmarkStart w:id="114" w:name="_Toc465776476"/>
      <w:r>
        <w:t xml:space="preserve">Figure </w:t>
      </w:r>
      <w:r w:rsidR="0004287A">
        <w:fldChar w:fldCharType="begin"/>
      </w:r>
      <w:r w:rsidR="0004287A">
        <w:instrText xml:space="preserve"> SEQ Figure \* ARABIC </w:instrText>
      </w:r>
      <w:r w:rsidR="0004287A">
        <w:fldChar w:fldCharType="separate"/>
      </w:r>
      <w:r w:rsidR="00055297">
        <w:rPr>
          <w:noProof/>
        </w:rPr>
        <w:t>19</w:t>
      </w:r>
      <w:r w:rsidR="0004287A">
        <w:rPr>
          <w:noProof/>
        </w:rPr>
        <w:fldChar w:fldCharType="end"/>
      </w:r>
      <w:bookmarkEnd w:id="113"/>
      <w:r>
        <w:t>: Micro-SD Memory Card Write State Transition Diagram</w:t>
      </w:r>
      <w:bookmarkEnd w:id="114"/>
    </w:p>
    <w:p w:rsidR="00122223" w:rsidRDefault="00122223" w:rsidP="00122223">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xml:space="preserve">. A few of the variable parameters include </w:t>
      </w:r>
      <w:r>
        <w:lastRenderedPageBreak/>
        <w:t>clock speed, slew rate, initialization time, block length, read/write timing and power 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055297">
        <w:t xml:space="preserve">Figure </w:t>
      </w:r>
      <w:r w:rsidR="00055297">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055297">
        <w:t xml:space="preserve">Figure </w:t>
      </w:r>
      <w:r w:rsidR="00055297">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122223" w:rsidRDefault="00122223" w:rsidP="00122223">
      <w:pPr>
        <w:pStyle w:val="Caption"/>
        <w:keepNext/>
        <w:jc w:val="center"/>
      </w:pPr>
      <w:bookmarkStart w:id="115" w:name="_Toc465776541"/>
      <w:r>
        <w:lastRenderedPageBreak/>
        <w:t xml:space="preserve">Table </w:t>
      </w:r>
      <w:r w:rsidR="0004287A">
        <w:fldChar w:fldCharType="begin"/>
      </w:r>
      <w:r w:rsidR="0004287A">
        <w:instrText xml:space="preserve"> SEQ Table \* ARABIC </w:instrText>
      </w:r>
      <w:r w:rsidR="0004287A">
        <w:fldChar w:fldCharType="separate"/>
      </w:r>
      <w:r w:rsidR="00055297">
        <w:rPr>
          <w:noProof/>
        </w:rPr>
        <w:t>9</w:t>
      </w:r>
      <w:r w:rsidR="0004287A">
        <w:rPr>
          <w:noProof/>
        </w:rPr>
        <w:fldChar w:fldCharType="end"/>
      </w:r>
      <w:r>
        <w:t>: Generic Micro-SD Memory Card</w:t>
      </w:r>
      <w:r w:rsidRPr="007D62A2">
        <w:t xml:space="preserve"> Peripheral Power Profile</w:t>
      </w:r>
      <w:bookmarkEnd w:id="115"/>
    </w:p>
    <w:tbl>
      <w:tblPr>
        <w:tblStyle w:val="TableGrid"/>
        <w:tblW w:w="0" w:type="auto"/>
        <w:jc w:val="center"/>
        <w:tblLook w:val="04A0" w:firstRow="1" w:lastRow="0" w:firstColumn="1" w:lastColumn="0" w:noHBand="0" w:noVBand="1"/>
      </w:tblPr>
      <w:tblGrid>
        <w:gridCol w:w="2123"/>
        <w:gridCol w:w="2023"/>
        <w:gridCol w:w="2130"/>
        <w:gridCol w:w="1626"/>
      </w:tblGrid>
      <w:tr w:rsidR="00122223" w:rsidRPr="0098506B" w:rsidTr="00F87760">
        <w:trPr>
          <w:cantSplit/>
          <w:jc w:val="center"/>
        </w:trPr>
        <w:tc>
          <w:tcPr>
            <w:tcW w:w="0" w:type="auto"/>
            <w:noWrap/>
          </w:tcPr>
          <w:p w:rsidR="00122223" w:rsidRPr="00D41BBD" w:rsidRDefault="00122223" w:rsidP="00F87760">
            <w:pPr>
              <w:keepNext/>
              <w:rPr>
                <w:b/>
              </w:rPr>
            </w:pPr>
            <w:r w:rsidRPr="00D41BBD">
              <w:rPr>
                <w:b/>
              </w:rPr>
              <w:t>State</w:t>
            </w:r>
          </w:p>
        </w:tc>
        <w:tc>
          <w:tcPr>
            <w:tcW w:w="0" w:type="auto"/>
            <w:noWrap/>
          </w:tcPr>
          <w:p w:rsidR="00122223" w:rsidRPr="00D41BBD" w:rsidRDefault="00122223" w:rsidP="00F87760">
            <w:pPr>
              <w:keepNext/>
              <w:rPr>
                <w:b/>
              </w:rPr>
            </w:pPr>
            <w:r w:rsidRPr="00D41BBD">
              <w:rPr>
                <w:b/>
              </w:rPr>
              <w:t>Voltage (Control)</w:t>
            </w:r>
          </w:p>
        </w:tc>
        <w:tc>
          <w:tcPr>
            <w:tcW w:w="0" w:type="auto"/>
            <w:noWrap/>
          </w:tcPr>
          <w:p w:rsidR="00122223" w:rsidRPr="00D41BBD" w:rsidRDefault="00122223" w:rsidP="00F87760">
            <w:pPr>
              <w:keepNext/>
              <w:rPr>
                <w:b/>
              </w:rPr>
            </w:pPr>
            <w:r w:rsidRPr="00D41BBD">
              <w:rPr>
                <w:b/>
              </w:rPr>
              <w:t>Duration (IODVS)</w:t>
            </w:r>
          </w:p>
        </w:tc>
        <w:tc>
          <w:tcPr>
            <w:tcW w:w="0" w:type="auto"/>
            <w:noWrap/>
          </w:tcPr>
          <w:p w:rsidR="00122223" w:rsidRPr="00D41BBD" w:rsidRDefault="00122223" w:rsidP="00F87760">
            <w:pPr>
              <w:keepNext/>
              <w:rPr>
                <w:b/>
              </w:rPr>
            </w:pPr>
            <w:r w:rsidRPr="00D41BBD">
              <w:rPr>
                <w:b/>
              </w:rPr>
              <w:t>Duration</w:t>
            </w:r>
          </w:p>
        </w:tc>
      </w:tr>
      <w:tr w:rsidR="00122223" w:rsidRPr="00454C06" w:rsidTr="00F87760">
        <w:trPr>
          <w:cantSplit/>
          <w:jc w:val="center"/>
        </w:trPr>
        <w:tc>
          <w:tcPr>
            <w:tcW w:w="0" w:type="auto"/>
            <w:noWrap/>
          </w:tcPr>
          <w:p w:rsidR="00122223" w:rsidRPr="009B2824" w:rsidRDefault="00122223" w:rsidP="00F87760">
            <w:pPr>
              <w:keepNext/>
            </w:pPr>
            <w:r>
              <w:t>Idle</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Steady State</w:t>
            </w:r>
          </w:p>
        </w:tc>
      </w:tr>
      <w:tr w:rsidR="00122223" w:rsidRPr="00454C06" w:rsidTr="00F87760">
        <w:trPr>
          <w:cantSplit/>
          <w:jc w:val="center"/>
        </w:trPr>
        <w:tc>
          <w:tcPr>
            <w:tcW w:w="0" w:type="auto"/>
            <w:noWrap/>
          </w:tcPr>
          <w:p w:rsidR="00122223" w:rsidRPr="009B2824" w:rsidRDefault="00122223" w:rsidP="00F87760">
            <w:pPr>
              <w:keepNext/>
            </w:pPr>
            <w:r>
              <w:t xml:space="preserve">Write </w:t>
            </w:r>
            <w:proofErr w:type="spellStart"/>
            <w:r>
              <w:t>Cmd</w:t>
            </w:r>
            <w:proofErr w:type="spellEnd"/>
            <w:r>
              <w:t xml:space="preserve"> (Polled)</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~10ms</w:t>
            </w:r>
          </w:p>
        </w:tc>
      </w:tr>
      <w:tr w:rsidR="00122223" w:rsidRPr="0098506B" w:rsidTr="00F87760">
        <w:trPr>
          <w:cantSplit/>
          <w:jc w:val="center"/>
        </w:trPr>
        <w:tc>
          <w:tcPr>
            <w:tcW w:w="0" w:type="auto"/>
            <w:noWrap/>
          </w:tcPr>
          <w:p w:rsidR="00122223" w:rsidRPr="009B2824" w:rsidRDefault="00122223" w:rsidP="00F87760">
            <w:pPr>
              <w:keepNext/>
            </w:pPr>
            <w:r>
              <w:t>Write Data</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~10us</w:t>
            </w:r>
          </w:p>
        </w:tc>
      </w:tr>
      <w:tr w:rsidR="00122223" w:rsidRPr="0098506B" w:rsidTr="00F87760">
        <w:trPr>
          <w:cantSplit/>
          <w:jc w:val="center"/>
        </w:trPr>
        <w:tc>
          <w:tcPr>
            <w:tcW w:w="0" w:type="auto"/>
            <w:noWrap/>
          </w:tcPr>
          <w:p w:rsidR="00122223" w:rsidRPr="009B2824" w:rsidRDefault="00122223" w:rsidP="00F87760">
            <w:pPr>
              <w:keepNext/>
            </w:pPr>
            <w:r>
              <w:t>Waiting</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~(10 – 150ms)</w:t>
            </w:r>
          </w:p>
        </w:tc>
      </w:tr>
      <w:tr w:rsidR="00122223" w:rsidRPr="0098506B" w:rsidTr="00F87760">
        <w:trPr>
          <w:cantSplit/>
          <w:jc w:val="center"/>
        </w:trPr>
        <w:tc>
          <w:tcPr>
            <w:tcW w:w="0" w:type="auto"/>
            <w:noWrap/>
          </w:tcPr>
          <w:p w:rsidR="00122223" w:rsidRDefault="00122223" w:rsidP="00F87760">
            <w:pPr>
              <w:keepNext/>
            </w:pPr>
            <w:r>
              <w:t>Write Complete?</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~10us</w:t>
            </w:r>
          </w:p>
        </w:tc>
      </w:tr>
      <w:tr w:rsidR="00122223" w:rsidRPr="0098506B" w:rsidTr="00F87760">
        <w:trPr>
          <w:cantSplit/>
          <w:jc w:val="center"/>
        </w:trPr>
        <w:tc>
          <w:tcPr>
            <w:tcW w:w="0" w:type="auto"/>
            <w:noWrap/>
          </w:tcPr>
          <w:p w:rsidR="00122223" w:rsidRDefault="00122223" w:rsidP="00F87760">
            <w:pPr>
              <w:keepNext/>
            </w:pPr>
            <w:r>
              <w:t>Verifying</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~10ms</w:t>
            </w:r>
          </w:p>
        </w:tc>
      </w:tr>
    </w:tbl>
    <w:p w:rsidR="00122223" w:rsidRDefault="00122223" w:rsidP="008C6D3C"/>
    <w:p w:rsidR="00122223" w:rsidRPr="004F0015" w:rsidRDefault="00122223" w:rsidP="0078529A">
      <w:pPr>
        <w:pStyle w:val="Heading4"/>
        <w:numPr>
          <w:ilvl w:val="3"/>
          <w:numId w:val="28"/>
        </w:numPr>
        <w:rPr>
          <w:rStyle w:val="Heading3Char"/>
        </w:rPr>
      </w:pPr>
      <w:proofErr w:type="spellStart"/>
      <w:r>
        <w:t>Sandisk</w:t>
      </w:r>
      <w:proofErr w:type="spellEnd"/>
      <w:r>
        <w:t xml:space="preserve"> SDSC 1.0GB Micro-SD Memory Card</w:t>
      </w:r>
    </w:p>
    <w:p w:rsidR="00122223" w:rsidRDefault="00122223" w:rsidP="00122223">
      <w:pPr>
        <w:ind w:firstLine="720"/>
      </w:pPr>
      <w:r>
        <w:t xml:space="preserve">Initial experiments with the </w:t>
      </w:r>
      <w:proofErr w:type="spellStart"/>
      <w:r>
        <w:t>Sandisk</w:t>
      </w:r>
      <w:proofErr w:type="spellEnd"/>
      <w:r>
        <w:t xml:space="preserve">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055297">
        <w:t xml:space="preserve">Figure </w:t>
      </w:r>
      <w:r w:rsidR="00055297">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8C6D3C" w:rsidRDefault="00122223" w:rsidP="000360F8">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8C6D3C" w:rsidRDefault="008C6D3C">
      <w:pPr>
        <w:spacing w:line="240" w:lineRule="auto"/>
      </w:pPr>
      <w:r>
        <w:br w:type="page"/>
      </w:r>
    </w:p>
    <w:p w:rsidR="00122223" w:rsidRDefault="00122223" w:rsidP="00122223">
      <w:pPr>
        <w:pStyle w:val="Caption"/>
        <w:keepNext/>
        <w:jc w:val="center"/>
      </w:pPr>
      <w:bookmarkStart w:id="116" w:name="_Toc465776542"/>
      <w:r>
        <w:lastRenderedPageBreak/>
        <w:t xml:space="preserve">Table </w:t>
      </w:r>
      <w:r w:rsidR="0004287A">
        <w:fldChar w:fldCharType="begin"/>
      </w:r>
      <w:r w:rsidR="0004287A">
        <w:instrText xml:space="preserve"> SEQ Table \* ARABIC </w:instrText>
      </w:r>
      <w:r w:rsidR="0004287A">
        <w:fldChar w:fldCharType="separate"/>
      </w:r>
      <w:r w:rsidR="00055297">
        <w:rPr>
          <w:noProof/>
        </w:rPr>
        <w:t>10</w:t>
      </w:r>
      <w:r w:rsidR="0004287A">
        <w:rPr>
          <w:noProof/>
        </w:rPr>
        <w:fldChar w:fldCharType="end"/>
      </w:r>
      <w:r>
        <w:t xml:space="preserve">: </w:t>
      </w:r>
      <w:proofErr w:type="spellStart"/>
      <w:r w:rsidRPr="00C2326C">
        <w:t>Sandisk</w:t>
      </w:r>
      <w:proofErr w:type="spellEnd"/>
      <w:r w:rsidRPr="00C2326C">
        <w:t xml:space="preserve"> Micro-SD Card Energy Consumption</w:t>
      </w:r>
      <w:bookmarkEnd w:id="116"/>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78529A">
      <w:pPr>
        <w:pStyle w:val="Heading4"/>
        <w:numPr>
          <w:ilvl w:val="3"/>
          <w:numId w:val="28"/>
        </w:numPr>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w:t>
      </w:r>
      <w:proofErr w:type="spellStart"/>
      <w:r>
        <w:t>Sandisk</w:t>
      </w:r>
      <w:proofErr w:type="spellEnd"/>
      <w:r>
        <w:t xml:space="preserve">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055297">
        <w:t xml:space="preserve">Figure </w:t>
      </w:r>
      <w:r w:rsidR="00055297">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t xml:space="preserve">Despite the higher current draw, the system still benefited from a decrease in wait state energy consumption by 4049 </w:t>
      </w:r>
      <w:proofErr w:type="spellStart"/>
      <w:r>
        <w:t>uJ</w:t>
      </w:r>
      <w:proofErr w:type="spellEnd"/>
      <w:r>
        <w:t xml:space="preserve">. The duty cycle was the same as the </w:t>
      </w:r>
      <w:proofErr w:type="spellStart"/>
      <w:r>
        <w:t>Sandisk</w:t>
      </w:r>
      <w:proofErr w:type="spellEnd"/>
      <w:r>
        <w:t xml:space="preserve"> card at 94.6% yielding an energy decrease of 24.12%</w:t>
      </w:r>
      <w:proofErr w:type="gramStart"/>
      <w:r>
        <w:t>.</w:t>
      </w:r>
      <w:proofErr w:type="gramEnd"/>
    </w:p>
    <w:p w:rsidR="00122223" w:rsidRDefault="00122223" w:rsidP="000360F8">
      <w:pPr>
        <w:ind w:firstLine="720"/>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p w:rsidR="00122223" w:rsidRDefault="00122223" w:rsidP="00122223">
      <w:pPr>
        <w:pStyle w:val="Caption"/>
        <w:keepNext/>
        <w:jc w:val="center"/>
      </w:pPr>
      <w:bookmarkStart w:id="117" w:name="_Toc465776543"/>
      <w:r>
        <w:t xml:space="preserve">Table </w:t>
      </w:r>
      <w:r w:rsidR="0004287A">
        <w:fldChar w:fldCharType="begin"/>
      </w:r>
      <w:r w:rsidR="0004287A">
        <w:instrText xml:space="preserve"> SEQ Table \* ARABIC </w:instrText>
      </w:r>
      <w:r w:rsidR="0004287A">
        <w:fldChar w:fldCharType="separate"/>
      </w:r>
      <w:r w:rsidR="00055297">
        <w:rPr>
          <w:noProof/>
        </w:rPr>
        <w:t>11</w:t>
      </w:r>
      <w:r w:rsidR="0004287A">
        <w:rPr>
          <w:noProof/>
        </w:rPr>
        <w:fldChar w:fldCharType="end"/>
      </w:r>
      <w:r>
        <w:t xml:space="preserve">: </w:t>
      </w:r>
      <w:r w:rsidRPr="00862FF3">
        <w:t>Lexar Micro-SD Card Energy Consumption</w:t>
      </w:r>
      <w:bookmarkEnd w:id="117"/>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7D3E1D94" wp14:editId="5301B924">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122223" w:rsidRPr="00B8266E" w:rsidRDefault="00122223" w:rsidP="00122223">
      <w:pPr>
        <w:pStyle w:val="Caption"/>
        <w:jc w:val="center"/>
      </w:pPr>
      <w:bookmarkStart w:id="118" w:name="_Ref432583293"/>
      <w:bookmarkStart w:id="119" w:name="_Toc465776477"/>
      <w:r>
        <w:t xml:space="preserve">Figure </w:t>
      </w:r>
      <w:r w:rsidR="0004287A">
        <w:fldChar w:fldCharType="begin"/>
      </w:r>
      <w:r w:rsidR="0004287A">
        <w:instrText xml:space="preserve"> SEQ Figure \* ARABIC </w:instrText>
      </w:r>
      <w:r w:rsidR="0004287A">
        <w:fldChar w:fldCharType="separate"/>
      </w:r>
      <w:r w:rsidR="00055297">
        <w:rPr>
          <w:noProof/>
        </w:rPr>
        <w:t>20</w:t>
      </w:r>
      <w:r w:rsidR="0004287A">
        <w:rPr>
          <w:noProof/>
        </w:rPr>
        <w:fldChar w:fldCharType="end"/>
      </w:r>
      <w:bookmarkEnd w:id="118"/>
      <w:r>
        <w:t xml:space="preserve">: </w:t>
      </w:r>
      <w:proofErr w:type="spellStart"/>
      <w:r>
        <w:t>Sandisk</w:t>
      </w:r>
      <w:proofErr w:type="spellEnd"/>
      <w:r>
        <w:t xml:space="preserve"> Micro-SD Card IODVS Test</w:t>
      </w:r>
      <w:bookmarkEnd w:id="119"/>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04287605" wp14:editId="1F444C6D">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122223" w:rsidRPr="00D81473" w:rsidRDefault="00122223" w:rsidP="00122223">
      <w:pPr>
        <w:pStyle w:val="Caption"/>
        <w:jc w:val="center"/>
      </w:pPr>
      <w:bookmarkStart w:id="120" w:name="_Ref434612695"/>
      <w:bookmarkStart w:id="121" w:name="_Toc465776478"/>
      <w:r>
        <w:t xml:space="preserve">Figure </w:t>
      </w:r>
      <w:r w:rsidR="0004287A">
        <w:fldChar w:fldCharType="begin"/>
      </w:r>
      <w:r w:rsidR="0004287A">
        <w:instrText xml:space="preserve"> SEQ Figure \* ARABIC </w:instrText>
      </w:r>
      <w:r w:rsidR="0004287A">
        <w:fldChar w:fldCharType="separate"/>
      </w:r>
      <w:r w:rsidR="00055297">
        <w:rPr>
          <w:noProof/>
        </w:rPr>
        <w:t>21</w:t>
      </w:r>
      <w:r w:rsidR="0004287A">
        <w:rPr>
          <w:noProof/>
        </w:rPr>
        <w:fldChar w:fldCharType="end"/>
      </w:r>
      <w:bookmarkEnd w:id="120"/>
      <w:r>
        <w:t xml:space="preserve">: Lexar </w:t>
      </w:r>
      <w:r w:rsidRPr="0046353A">
        <w:t>Micro-SD Card IODVS Test</w:t>
      </w:r>
      <w:bookmarkEnd w:id="121"/>
    </w:p>
    <w:p w:rsidR="00122223" w:rsidRPr="004F0015" w:rsidRDefault="00122223" w:rsidP="0078529A">
      <w:pPr>
        <w:pStyle w:val="Heading4"/>
        <w:numPr>
          <w:ilvl w:val="3"/>
          <w:numId w:val="28"/>
        </w:numPr>
        <w:rPr>
          <w:rStyle w:val="Heading3Char"/>
        </w:rPr>
      </w:pPr>
      <w:proofErr w:type="spellStart"/>
      <w:r>
        <w:lastRenderedPageBreak/>
        <w:t>Swissbit</w:t>
      </w:r>
      <w:proofErr w:type="spellEnd"/>
      <w:r>
        <w:t xml:space="preserve"> S-200U 512MB </w:t>
      </w:r>
      <w:r w:rsidRPr="004703F2">
        <w:t>Micro</w:t>
      </w:r>
      <w:r>
        <w:t>-SD Memory Card</w:t>
      </w:r>
    </w:p>
    <w:p w:rsidR="00122223" w:rsidRDefault="00122223" w:rsidP="00122223">
      <w:pPr>
        <w:ind w:firstLine="720"/>
      </w:pPr>
      <w:r>
        <w:t xml:space="preserve">The </w:t>
      </w:r>
      <w:proofErr w:type="spellStart"/>
      <w:r>
        <w:t>SwissBit</w:t>
      </w:r>
      <w:proofErr w:type="spellEnd"/>
      <w:r>
        <w:t xml:space="preserve"> Micro-SD Card is unique in that it uses 4x 4KB buffers to cache reads and writes to the memory card in order to speed up transaction times. The method is effective in that the worst case test time for the </w:t>
      </w:r>
      <w:proofErr w:type="spellStart"/>
      <w:r>
        <w:t>SwissBit</w:t>
      </w:r>
      <w:proofErr w:type="spellEnd"/>
      <w:r>
        <w:t xml:space="preserve">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055297">
        <w:t xml:space="preserve">Figure </w:t>
      </w:r>
      <w:r w:rsidR="00055297">
        <w:rPr>
          <w:noProof/>
        </w:rPr>
        <w:t>22</w:t>
      </w:r>
      <w:r>
        <w:fldChar w:fldCharType="end"/>
      </w:r>
      <w:r>
        <w:t xml:space="preserve"> indicates that writes begin completing at approximately the 35ms mark. </w:t>
      </w:r>
    </w:p>
    <w:p w:rsidR="00122223" w:rsidRDefault="00122223" w:rsidP="00122223"/>
    <w:p w:rsidR="00122223" w:rsidRDefault="00122223" w:rsidP="00122223">
      <w:pPr>
        <w:pStyle w:val="Caption"/>
        <w:keepNext/>
        <w:jc w:val="center"/>
      </w:pPr>
      <w:bookmarkStart w:id="122" w:name="_Toc465776544"/>
      <w:r>
        <w:t xml:space="preserve">Table </w:t>
      </w:r>
      <w:r w:rsidR="0004287A">
        <w:fldChar w:fldCharType="begin"/>
      </w:r>
      <w:r w:rsidR="0004287A">
        <w:instrText xml:space="preserve"> SEQ Table \* ARABIC </w:instrText>
      </w:r>
      <w:r w:rsidR="0004287A">
        <w:fldChar w:fldCharType="separate"/>
      </w:r>
      <w:r w:rsidR="00055297">
        <w:rPr>
          <w:noProof/>
        </w:rPr>
        <w:t>12</w:t>
      </w:r>
      <w:r w:rsidR="0004287A">
        <w:rPr>
          <w:noProof/>
        </w:rPr>
        <w:fldChar w:fldCharType="end"/>
      </w:r>
      <w:r>
        <w:t xml:space="preserve">: </w:t>
      </w:r>
      <w:r w:rsidRPr="00C10A62">
        <w:t>Micro-SD Card Energy Consumption</w:t>
      </w:r>
      <w:bookmarkEnd w:id="122"/>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79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78529A">
      <w:pPr>
        <w:pStyle w:val="Heading4"/>
        <w:numPr>
          <w:ilvl w:val="3"/>
          <w:numId w:val="28"/>
        </w:numPr>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122223">
      <w:pPr>
        <w:pStyle w:val="Caption"/>
        <w:keepNext/>
        <w:jc w:val="center"/>
      </w:pPr>
      <w:bookmarkStart w:id="123" w:name="_Toc465776545"/>
      <w:r>
        <w:t xml:space="preserve">Table </w:t>
      </w:r>
      <w:r w:rsidR="0004287A">
        <w:fldChar w:fldCharType="begin"/>
      </w:r>
      <w:r w:rsidR="0004287A">
        <w:instrText xml:space="preserve"> SEQ Table \* ARABIC </w:instrText>
      </w:r>
      <w:r w:rsidR="0004287A">
        <w:fldChar w:fldCharType="separate"/>
      </w:r>
      <w:r w:rsidR="00055297">
        <w:rPr>
          <w:noProof/>
        </w:rPr>
        <w:t>13</w:t>
      </w:r>
      <w:r w:rsidR="0004287A">
        <w:rPr>
          <w:noProof/>
        </w:rPr>
        <w:fldChar w:fldCharType="end"/>
      </w:r>
      <w:r>
        <w:t xml:space="preserve">: Kingston </w:t>
      </w:r>
      <w:r w:rsidRPr="00D941A5">
        <w:t>Micro-SD Card Energy Consumption</w:t>
      </w:r>
      <w:bookmarkEnd w:id="123"/>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w:t>
            </w:r>
            <w:proofErr w:type="spellStart"/>
            <w:r w:rsidRPr="00AE2886">
              <w:rPr>
                <w:sz w:val="22"/>
                <w:szCs w:val="22"/>
              </w:rPr>
              <w:t>uJ</w:t>
            </w:r>
            <w:proofErr w:type="spellEnd"/>
            <w:r w:rsidRPr="00AE2886">
              <w:rPr>
                <w:sz w:val="22"/>
                <w:szCs w:val="22"/>
              </w:rPr>
              <w:t>)</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w:t>
            </w:r>
            <w:proofErr w:type="spellStart"/>
            <w:r w:rsidRPr="00AE2886">
              <w:rPr>
                <w:sz w:val="22"/>
                <w:szCs w:val="22"/>
              </w:rPr>
              <w:t>uJ</w:t>
            </w:r>
            <w:proofErr w:type="spellEnd"/>
            <w:r w:rsidRPr="00AE2886">
              <w:rPr>
                <w:sz w:val="22"/>
                <w:szCs w:val="22"/>
              </w:rPr>
              <w:t>)</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1A34A454" wp14:editId="7090DCDD">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122223" w:rsidRDefault="00122223" w:rsidP="00122223">
      <w:pPr>
        <w:pStyle w:val="Caption"/>
        <w:jc w:val="center"/>
      </w:pPr>
      <w:bookmarkStart w:id="124" w:name="_Ref433831635"/>
      <w:bookmarkStart w:id="125" w:name="_Toc465776479"/>
      <w:r>
        <w:t xml:space="preserve">Figure </w:t>
      </w:r>
      <w:r w:rsidR="0004287A">
        <w:fldChar w:fldCharType="begin"/>
      </w:r>
      <w:r w:rsidR="0004287A">
        <w:instrText xml:space="preserve"> SEQ Figure \* ARABIC </w:instrText>
      </w:r>
      <w:r w:rsidR="0004287A">
        <w:fldChar w:fldCharType="separate"/>
      </w:r>
      <w:r w:rsidR="00055297">
        <w:rPr>
          <w:noProof/>
        </w:rPr>
        <w:t>22</w:t>
      </w:r>
      <w:r w:rsidR="0004287A">
        <w:rPr>
          <w:noProof/>
        </w:rPr>
        <w:fldChar w:fldCharType="end"/>
      </w:r>
      <w:bookmarkEnd w:id="124"/>
      <w:r>
        <w:t xml:space="preserve">: </w:t>
      </w:r>
      <w:proofErr w:type="spellStart"/>
      <w:r>
        <w:t>SwissBit</w:t>
      </w:r>
      <w:proofErr w:type="spellEnd"/>
      <w:r>
        <w:t xml:space="preserve"> </w:t>
      </w:r>
      <w:r w:rsidRPr="006A2E1B">
        <w:t>Micro-SD Card IODVS Test</w:t>
      </w:r>
      <w:bookmarkEnd w:id="125"/>
    </w:p>
    <w:p w:rsidR="00122223" w:rsidRDefault="00122223" w:rsidP="00122223">
      <w:pPr>
        <w:pStyle w:val="Caption"/>
        <w:jc w:val="center"/>
      </w:pPr>
      <w:r>
        <w:rPr>
          <w:noProof/>
        </w:rPr>
        <w:lastRenderedPageBreak/>
        <w:drawing>
          <wp:inline distT="0" distB="0" distL="0" distR="0" wp14:anchorId="00760CE4" wp14:editId="4BD92B05">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Pr="00AA69B9">
        <w:t xml:space="preserve"> </w:t>
      </w:r>
    </w:p>
    <w:p w:rsidR="00122223" w:rsidRDefault="00122223" w:rsidP="00122223">
      <w:pPr>
        <w:pStyle w:val="Caption"/>
        <w:jc w:val="center"/>
      </w:pPr>
      <w:bookmarkStart w:id="126" w:name="_Toc465776480"/>
      <w:r>
        <w:t xml:space="preserve">Figure </w:t>
      </w:r>
      <w:r w:rsidR="0004287A">
        <w:fldChar w:fldCharType="begin"/>
      </w:r>
      <w:r w:rsidR="0004287A">
        <w:instrText xml:space="preserve"> SEQ Figure \* ARABIC </w:instrText>
      </w:r>
      <w:r w:rsidR="0004287A">
        <w:fldChar w:fldCharType="separate"/>
      </w:r>
      <w:r w:rsidR="00055297">
        <w:rPr>
          <w:noProof/>
        </w:rPr>
        <w:t>23</w:t>
      </w:r>
      <w:r w:rsidR="0004287A">
        <w:rPr>
          <w:noProof/>
        </w:rPr>
        <w:fldChar w:fldCharType="end"/>
      </w:r>
      <w:r>
        <w:t xml:space="preserve">: Kingston </w:t>
      </w:r>
      <w:r w:rsidRPr="005B4F07">
        <w:t>Micro-SD Card IODVS Test</w:t>
      </w:r>
      <w:bookmarkEnd w:id="126"/>
    </w:p>
    <w:p w:rsidR="00122223" w:rsidRPr="004F0015" w:rsidRDefault="00122223" w:rsidP="0078529A">
      <w:pPr>
        <w:pStyle w:val="Heading3"/>
        <w:numPr>
          <w:ilvl w:val="2"/>
          <w:numId w:val="28"/>
        </w:numPr>
      </w:pPr>
      <w:bookmarkStart w:id="127" w:name="_Toc465297445"/>
      <w:bookmarkStart w:id="128" w:name="_Toc465820210"/>
      <w:r>
        <w:lastRenderedPageBreak/>
        <w:t>Honeywell HIH6130 Temperature / Humidity Sensor</w:t>
      </w:r>
      <w:bookmarkEnd w:id="127"/>
      <w:bookmarkEnd w:id="128"/>
    </w:p>
    <w:p w:rsidR="00122223" w:rsidRDefault="00122223" w:rsidP="00122223">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w:t>
      </w:r>
      <w:proofErr w:type="gramStart"/>
      <w:r>
        <w:t>Idle</w:t>
      </w:r>
      <w:proofErr w:type="gramEnd"/>
      <w:r>
        <w:t xml:space="preserve"> state as shown in </w:t>
      </w:r>
      <w:r>
        <w:fldChar w:fldCharType="begin"/>
      </w:r>
      <w:r>
        <w:instrText xml:space="preserve"> REF _Ref433832391 \h  \* MERGEFORMAT </w:instrText>
      </w:r>
      <w:r>
        <w:fldChar w:fldCharType="separate"/>
      </w:r>
      <w:r w:rsidR="00055297">
        <w:t xml:space="preserve">Figure </w:t>
      </w:r>
      <w:r w:rsidR="00055297">
        <w:rPr>
          <w:noProof/>
        </w:rPr>
        <w:t>24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055297">
        <w:t xml:space="preserve">Figure </w:t>
      </w:r>
      <w:r w:rsidR="00055297">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65542E64" wp14:editId="698493E2">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122223">
      <w:pPr>
        <w:pStyle w:val="Caption"/>
        <w:jc w:val="center"/>
      </w:pPr>
      <w:bookmarkStart w:id="129" w:name="_Ref433832391"/>
      <w:bookmarkStart w:id="130" w:name="_Toc465776481"/>
      <w:r>
        <w:t xml:space="preserve">Figure </w:t>
      </w:r>
      <w:r w:rsidR="0004287A">
        <w:fldChar w:fldCharType="begin"/>
      </w:r>
      <w:r w:rsidR="0004287A">
        <w:instrText xml:space="preserve"> SEQ Figure \* ARABIC </w:instrText>
      </w:r>
      <w:r w:rsidR="0004287A">
        <w:fldChar w:fldCharType="separate"/>
      </w:r>
      <w:r w:rsidR="00055297">
        <w:rPr>
          <w:noProof/>
        </w:rPr>
        <w:t>24</w:t>
      </w:r>
      <w:r w:rsidR="0004287A">
        <w:rPr>
          <w:noProof/>
        </w:rPr>
        <w:fldChar w:fldCharType="end"/>
      </w:r>
      <w:bookmarkEnd w:id="129"/>
      <w:r>
        <w:t>: HIH-6130 State Transition Diagram</w:t>
      </w:r>
      <w:bookmarkEnd w:id="130"/>
    </w:p>
    <w:p w:rsidR="00122223" w:rsidRDefault="00122223" w:rsidP="00122223">
      <w:pPr>
        <w:keepNext/>
        <w:jc w:val="center"/>
      </w:pPr>
      <w:r>
        <w:rPr>
          <w:noProof/>
        </w:rPr>
        <w:lastRenderedPageBreak/>
        <w:drawing>
          <wp:inline distT="0" distB="0" distL="0" distR="0" wp14:anchorId="1E2A31FA" wp14:editId="53CBF45F">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131" w:name="_Ref433832420"/>
      <w:bookmarkStart w:id="132" w:name="_Toc465776482"/>
      <w:r>
        <w:t xml:space="preserve">Figure </w:t>
      </w:r>
      <w:r w:rsidR="0004287A">
        <w:fldChar w:fldCharType="begin"/>
      </w:r>
      <w:r w:rsidR="0004287A">
        <w:instrText xml:space="preserve"> SEQ Figure \* ARABIC </w:instrText>
      </w:r>
      <w:r w:rsidR="0004287A">
        <w:fldChar w:fldCharType="separate"/>
      </w:r>
      <w:r w:rsidR="00055297">
        <w:rPr>
          <w:noProof/>
        </w:rPr>
        <w:t>25</w:t>
      </w:r>
      <w:r w:rsidR="0004287A">
        <w:rPr>
          <w:noProof/>
        </w:rPr>
        <w:fldChar w:fldCharType="end"/>
      </w:r>
      <w:bookmarkEnd w:id="131"/>
      <w:r>
        <w:t>: HIH-6130 Temperature / Humidity Sensor IODVS Test</w:t>
      </w:r>
      <w:bookmarkEnd w:id="132"/>
    </w:p>
    <w:p w:rsidR="00122223" w:rsidRDefault="00122223" w:rsidP="00122223">
      <w:pPr>
        <w:pStyle w:val="Caption"/>
        <w:keepNext/>
        <w:jc w:val="center"/>
      </w:pPr>
      <w:bookmarkStart w:id="133" w:name="_Toc465776546"/>
      <w:r>
        <w:lastRenderedPageBreak/>
        <w:t xml:space="preserve">Table </w:t>
      </w:r>
      <w:r w:rsidR="0004287A">
        <w:fldChar w:fldCharType="begin"/>
      </w:r>
      <w:r w:rsidR="0004287A">
        <w:instrText xml:space="preserve"> SEQ Table \* ARABIC </w:instrText>
      </w:r>
      <w:r w:rsidR="0004287A">
        <w:fldChar w:fldCharType="separate"/>
      </w:r>
      <w:r w:rsidR="00055297">
        <w:rPr>
          <w:noProof/>
        </w:rPr>
        <w:t>14</w:t>
      </w:r>
      <w:r w:rsidR="0004287A">
        <w:rPr>
          <w:noProof/>
        </w:rPr>
        <w:fldChar w:fldCharType="end"/>
      </w:r>
      <w:r>
        <w:t>: HIH-6130 Peripheral Power Profile</w:t>
      </w:r>
      <w:bookmarkEnd w:id="133"/>
    </w:p>
    <w:tbl>
      <w:tblPr>
        <w:tblStyle w:val="TableGrid"/>
        <w:tblW w:w="0" w:type="auto"/>
        <w:jc w:val="center"/>
        <w:tblLook w:val="04A0" w:firstRow="1" w:lastRow="0" w:firstColumn="1" w:lastColumn="0" w:noHBand="0" w:noVBand="1"/>
      </w:tblPr>
      <w:tblGrid>
        <w:gridCol w:w="1705"/>
        <w:gridCol w:w="2250"/>
        <w:gridCol w:w="2345"/>
        <w:gridCol w:w="1800"/>
      </w:tblGrid>
      <w:tr w:rsidR="00122223" w:rsidRPr="0098506B" w:rsidTr="008C6D3C">
        <w:trPr>
          <w:cantSplit/>
          <w:jc w:val="center"/>
        </w:trPr>
        <w:tc>
          <w:tcPr>
            <w:tcW w:w="1705" w:type="dxa"/>
            <w:noWrap/>
          </w:tcPr>
          <w:p w:rsidR="00122223" w:rsidRPr="00D41BBD" w:rsidRDefault="00122223" w:rsidP="008C6D3C">
            <w:pPr>
              <w:keepNext/>
              <w:jc w:val="center"/>
              <w:rPr>
                <w:b/>
              </w:rPr>
            </w:pPr>
            <w:r w:rsidRPr="00D41BBD">
              <w:rPr>
                <w:b/>
              </w:rPr>
              <w:t>State</w:t>
            </w:r>
          </w:p>
        </w:tc>
        <w:tc>
          <w:tcPr>
            <w:tcW w:w="2250" w:type="dxa"/>
            <w:noWrap/>
          </w:tcPr>
          <w:p w:rsidR="00122223" w:rsidRPr="00D41BBD" w:rsidRDefault="00122223" w:rsidP="008C6D3C">
            <w:pPr>
              <w:keepNext/>
              <w:jc w:val="center"/>
              <w:rPr>
                <w:b/>
              </w:rPr>
            </w:pPr>
            <w:r w:rsidRPr="00D41BBD">
              <w:rPr>
                <w:b/>
              </w:rPr>
              <w:t>Voltage (Control)</w:t>
            </w:r>
          </w:p>
        </w:tc>
        <w:tc>
          <w:tcPr>
            <w:tcW w:w="2345" w:type="dxa"/>
            <w:noWrap/>
          </w:tcPr>
          <w:p w:rsidR="00122223" w:rsidRPr="00D41BBD" w:rsidRDefault="00122223" w:rsidP="008C6D3C">
            <w:pPr>
              <w:keepNext/>
              <w:jc w:val="center"/>
              <w:rPr>
                <w:b/>
              </w:rPr>
            </w:pPr>
            <w:r w:rsidRPr="00D41BBD">
              <w:rPr>
                <w:b/>
              </w:rPr>
              <w:t>Duration (IODVS)</w:t>
            </w:r>
          </w:p>
        </w:tc>
        <w:tc>
          <w:tcPr>
            <w:tcW w:w="1800" w:type="dxa"/>
            <w:noWrap/>
          </w:tcPr>
          <w:p w:rsidR="00122223" w:rsidRPr="00D41BBD" w:rsidRDefault="00122223" w:rsidP="008C6D3C">
            <w:pPr>
              <w:keepNext/>
              <w:jc w:val="center"/>
              <w:rPr>
                <w:b/>
              </w:rPr>
            </w:pPr>
            <w:r w:rsidRPr="00D41BBD">
              <w:rPr>
                <w:b/>
              </w:rPr>
              <w:t>Duration</w:t>
            </w:r>
          </w:p>
        </w:tc>
      </w:tr>
      <w:tr w:rsidR="00122223" w:rsidRPr="00454C06" w:rsidTr="008C6D3C">
        <w:trPr>
          <w:cantSplit/>
          <w:jc w:val="center"/>
        </w:trPr>
        <w:tc>
          <w:tcPr>
            <w:tcW w:w="1705" w:type="dxa"/>
            <w:noWrap/>
          </w:tcPr>
          <w:p w:rsidR="00122223" w:rsidRPr="009B2824" w:rsidRDefault="00122223" w:rsidP="008C6D3C">
            <w:pPr>
              <w:keepNext/>
              <w:jc w:val="center"/>
            </w:pPr>
            <w:r>
              <w:t>Idle</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Steady State</w:t>
            </w:r>
          </w:p>
        </w:tc>
      </w:tr>
      <w:tr w:rsidR="00122223" w:rsidRPr="00454C06" w:rsidTr="008C6D3C">
        <w:trPr>
          <w:cantSplit/>
          <w:jc w:val="center"/>
        </w:trPr>
        <w:tc>
          <w:tcPr>
            <w:tcW w:w="1705" w:type="dxa"/>
            <w:noWrap/>
          </w:tcPr>
          <w:p w:rsidR="00122223" w:rsidRPr="009B2824" w:rsidRDefault="00122223" w:rsidP="008C6D3C">
            <w:pPr>
              <w:keepNext/>
              <w:jc w:val="center"/>
            </w:pPr>
            <w:r>
              <w:t xml:space="preserve">Measure </w:t>
            </w:r>
            <w:proofErr w:type="spellStart"/>
            <w:r>
              <w:t>Cmd</w:t>
            </w:r>
            <w:proofErr w:type="spellEnd"/>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3.3v</w:t>
            </w:r>
          </w:p>
        </w:tc>
        <w:tc>
          <w:tcPr>
            <w:tcW w:w="1800" w:type="dxa"/>
            <w:noWrap/>
          </w:tcPr>
          <w:p w:rsidR="00122223" w:rsidRPr="009B2824" w:rsidRDefault="00122223" w:rsidP="008C6D3C">
            <w:pPr>
              <w:keepNext/>
              <w:jc w:val="center"/>
            </w:pPr>
            <w:r>
              <w:t>~100us</w:t>
            </w:r>
          </w:p>
        </w:tc>
      </w:tr>
      <w:tr w:rsidR="00122223" w:rsidRPr="0098506B" w:rsidTr="008C6D3C">
        <w:trPr>
          <w:cantSplit/>
          <w:jc w:val="center"/>
        </w:trPr>
        <w:tc>
          <w:tcPr>
            <w:tcW w:w="1705" w:type="dxa"/>
            <w:noWrap/>
          </w:tcPr>
          <w:p w:rsidR="00122223" w:rsidRPr="009B2824" w:rsidRDefault="00122223" w:rsidP="008C6D3C">
            <w:pPr>
              <w:keepNext/>
              <w:jc w:val="center"/>
            </w:pPr>
            <w:r>
              <w:t>Waiting</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~45ms</w:t>
            </w:r>
          </w:p>
        </w:tc>
      </w:tr>
      <w:tr w:rsidR="00122223" w:rsidRPr="0098506B" w:rsidTr="008C6D3C">
        <w:trPr>
          <w:cantSplit/>
          <w:jc w:val="center"/>
        </w:trPr>
        <w:tc>
          <w:tcPr>
            <w:tcW w:w="1705" w:type="dxa"/>
            <w:noWrap/>
          </w:tcPr>
          <w:p w:rsidR="00122223" w:rsidRDefault="00122223" w:rsidP="008C6D3C">
            <w:pPr>
              <w:keepNext/>
              <w:jc w:val="center"/>
            </w:pPr>
            <w:r>
              <w:t>Reading</w:t>
            </w:r>
          </w:p>
        </w:tc>
        <w:tc>
          <w:tcPr>
            <w:tcW w:w="2250" w:type="dxa"/>
            <w:noWrap/>
          </w:tcPr>
          <w:p w:rsidR="00122223" w:rsidRDefault="00122223" w:rsidP="008C6D3C">
            <w:pPr>
              <w:keepNext/>
              <w:jc w:val="center"/>
            </w:pPr>
            <w:r>
              <w:t>3.3v</w:t>
            </w:r>
          </w:p>
        </w:tc>
        <w:tc>
          <w:tcPr>
            <w:tcW w:w="2345" w:type="dxa"/>
            <w:noWrap/>
          </w:tcPr>
          <w:p w:rsidR="00122223" w:rsidRDefault="00122223" w:rsidP="008C6D3C">
            <w:pPr>
              <w:keepNext/>
              <w:jc w:val="center"/>
            </w:pPr>
            <w:r>
              <w:t>3.3v</w:t>
            </w:r>
          </w:p>
        </w:tc>
        <w:tc>
          <w:tcPr>
            <w:tcW w:w="1800" w:type="dxa"/>
            <w:noWrap/>
          </w:tcPr>
          <w:p w:rsidR="00122223" w:rsidRDefault="00122223" w:rsidP="008C6D3C">
            <w:pPr>
              <w:keepNext/>
              <w:jc w:val="center"/>
            </w:pPr>
            <w:r>
              <w:t>~1ms</w:t>
            </w:r>
          </w:p>
        </w:tc>
      </w:tr>
    </w:tbl>
    <w:p w:rsidR="00122223" w:rsidRDefault="00122223" w:rsidP="00122223"/>
    <w:p w:rsidR="00122223" w:rsidRDefault="00122223" w:rsidP="00122223">
      <w:pPr>
        <w:pStyle w:val="Caption"/>
        <w:keepNext/>
        <w:jc w:val="center"/>
      </w:pPr>
      <w:bookmarkStart w:id="134" w:name="_Toc465776547"/>
      <w:r>
        <w:t xml:space="preserve">Table </w:t>
      </w:r>
      <w:r w:rsidR="0004287A">
        <w:fldChar w:fldCharType="begin"/>
      </w:r>
      <w:r w:rsidR="0004287A">
        <w:instrText xml:space="preserve"> SEQ Table \* ARABIC </w:instrText>
      </w:r>
      <w:r w:rsidR="0004287A">
        <w:fldChar w:fldCharType="separate"/>
      </w:r>
      <w:r w:rsidR="00055297">
        <w:rPr>
          <w:noProof/>
        </w:rPr>
        <w:t>15</w:t>
      </w:r>
      <w:r w:rsidR="0004287A">
        <w:rPr>
          <w:noProof/>
        </w:rPr>
        <w:fldChar w:fldCharType="end"/>
      </w:r>
      <w:r>
        <w:t xml:space="preserve">: </w:t>
      </w:r>
      <w:r w:rsidRPr="0029220D">
        <w:t>HIH-6130 Energy Consumption</w:t>
      </w:r>
      <w:bookmarkEnd w:id="134"/>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State</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Static (</w:t>
            </w:r>
            <w:proofErr w:type="spellStart"/>
            <w:r w:rsidRPr="008C6D3C">
              <w:rPr>
                <w:sz w:val="24"/>
                <w:szCs w:val="24"/>
              </w:rPr>
              <w:t>uJ</w:t>
            </w:r>
            <w:proofErr w:type="spellEnd"/>
            <w:r w:rsidRPr="008C6D3C">
              <w:rPr>
                <w:sz w:val="24"/>
                <w:szCs w:val="24"/>
              </w:rPr>
              <w:t>)</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IODVS (</w:t>
            </w:r>
            <w:proofErr w:type="spellStart"/>
            <w:r w:rsidRPr="008C6D3C">
              <w:rPr>
                <w:sz w:val="24"/>
                <w:szCs w:val="24"/>
              </w:rPr>
              <w:t>uJ</w:t>
            </w:r>
            <w:proofErr w:type="spellEnd"/>
            <w:r w:rsidRPr="008C6D3C">
              <w:rPr>
                <w:sz w:val="24"/>
                <w:szCs w:val="24"/>
              </w:rPr>
              <w:t>)</w:t>
            </w:r>
          </w:p>
        </w:tc>
        <w:tc>
          <w:tcPr>
            <w:tcW w:w="126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Delta</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Idle</w:t>
            </w:r>
          </w:p>
        </w:tc>
        <w:tc>
          <w:tcPr>
            <w:tcW w:w="1620" w:type="dxa"/>
            <w:noWrap/>
            <w:hideMark/>
          </w:tcPr>
          <w:p w:rsidR="00122223" w:rsidRPr="008C6D3C" w:rsidRDefault="00122223" w:rsidP="008C6D3C">
            <w:pPr>
              <w:keepNext/>
              <w:jc w:val="center"/>
            </w:pPr>
            <w:r w:rsidRPr="008C6D3C">
              <w:t>10.28</w:t>
            </w:r>
          </w:p>
        </w:tc>
        <w:tc>
          <w:tcPr>
            <w:tcW w:w="1620" w:type="dxa"/>
            <w:noWrap/>
            <w:hideMark/>
          </w:tcPr>
          <w:p w:rsidR="00122223" w:rsidRPr="008C6D3C" w:rsidRDefault="00122223" w:rsidP="008C6D3C">
            <w:pPr>
              <w:keepNext/>
              <w:jc w:val="center"/>
            </w:pPr>
            <w:r w:rsidRPr="008C6D3C">
              <w:t>6.28</w:t>
            </w:r>
          </w:p>
        </w:tc>
        <w:tc>
          <w:tcPr>
            <w:tcW w:w="1260" w:type="dxa"/>
            <w:noWrap/>
            <w:hideMark/>
          </w:tcPr>
          <w:p w:rsidR="00122223" w:rsidRPr="008C6D3C" w:rsidRDefault="00122223" w:rsidP="008C6D3C">
            <w:pPr>
              <w:keepNext/>
              <w:jc w:val="center"/>
            </w:pPr>
            <w:r w:rsidRPr="008C6D3C">
              <w:t>-38.87%</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Command</w:t>
            </w:r>
          </w:p>
        </w:tc>
        <w:tc>
          <w:tcPr>
            <w:tcW w:w="1620" w:type="dxa"/>
            <w:noWrap/>
            <w:hideMark/>
          </w:tcPr>
          <w:p w:rsidR="00122223" w:rsidRPr="008C6D3C" w:rsidRDefault="00122223" w:rsidP="008C6D3C">
            <w:pPr>
              <w:keepNext/>
              <w:jc w:val="center"/>
            </w:pPr>
            <w:r w:rsidRPr="008C6D3C">
              <w:t>1.68</w:t>
            </w:r>
          </w:p>
        </w:tc>
        <w:tc>
          <w:tcPr>
            <w:tcW w:w="1620" w:type="dxa"/>
            <w:noWrap/>
            <w:hideMark/>
          </w:tcPr>
          <w:p w:rsidR="00122223" w:rsidRPr="008C6D3C" w:rsidRDefault="00122223" w:rsidP="008C6D3C">
            <w:pPr>
              <w:keepNext/>
              <w:jc w:val="center"/>
            </w:pPr>
            <w:r w:rsidRPr="008C6D3C">
              <w:t>1.05</w:t>
            </w:r>
          </w:p>
        </w:tc>
        <w:tc>
          <w:tcPr>
            <w:tcW w:w="1260" w:type="dxa"/>
            <w:noWrap/>
            <w:hideMark/>
          </w:tcPr>
          <w:p w:rsidR="00122223" w:rsidRPr="008C6D3C" w:rsidRDefault="00122223" w:rsidP="008C6D3C">
            <w:pPr>
              <w:keepNext/>
              <w:jc w:val="center"/>
            </w:pPr>
            <w:r w:rsidRPr="008C6D3C">
              <w:t>-37.60%</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Waiting</w:t>
            </w:r>
          </w:p>
        </w:tc>
        <w:tc>
          <w:tcPr>
            <w:tcW w:w="1620" w:type="dxa"/>
            <w:noWrap/>
            <w:hideMark/>
          </w:tcPr>
          <w:p w:rsidR="00122223" w:rsidRPr="008C6D3C" w:rsidRDefault="00122223" w:rsidP="008C6D3C">
            <w:pPr>
              <w:keepNext/>
              <w:jc w:val="center"/>
            </w:pPr>
            <w:r w:rsidRPr="008C6D3C">
              <w:t>399.07</w:t>
            </w:r>
          </w:p>
        </w:tc>
        <w:tc>
          <w:tcPr>
            <w:tcW w:w="1620" w:type="dxa"/>
            <w:noWrap/>
            <w:hideMark/>
          </w:tcPr>
          <w:p w:rsidR="00122223" w:rsidRPr="008C6D3C" w:rsidRDefault="00122223" w:rsidP="008C6D3C">
            <w:pPr>
              <w:keepNext/>
              <w:jc w:val="center"/>
            </w:pPr>
            <w:r w:rsidRPr="008C6D3C">
              <w:t>245.89</w:t>
            </w:r>
          </w:p>
        </w:tc>
        <w:tc>
          <w:tcPr>
            <w:tcW w:w="1260" w:type="dxa"/>
            <w:noWrap/>
            <w:hideMark/>
          </w:tcPr>
          <w:p w:rsidR="00122223" w:rsidRPr="008C6D3C" w:rsidRDefault="00122223" w:rsidP="008C6D3C">
            <w:pPr>
              <w:keepNext/>
              <w:jc w:val="center"/>
            </w:pPr>
            <w:r w:rsidRPr="008C6D3C">
              <w:t>-38.38%</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Reading</w:t>
            </w:r>
          </w:p>
        </w:tc>
        <w:tc>
          <w:tcPr>
            <w:tcW w:w="1620" w:type="dxa"/>
            <w:noWrap/>
            <w:hideMark/>
          </w:tcPr>
          <w:p w:rsidR="00122223" w:rsidRPr="008C6D3C" w:rsidRDefault="00122223" w:rsidP="008C6D3C">
            <w:pPr>
              <w:keepNext/>
              <w:jc w:val="center"/>
            </w:pPr>
            <w:r w:rsidRPr="008C6D3C">
              <w:t>4.30</w:t>
            </w:r>
          </w:p>
        </w:tc>
        <w:tc>
          <w:tcPr>
            <w:tcW w:w="1620" w:type="dxa"/>
            <w:noWrap/>
            <w:hideMark/>
          </w:tcPr>
          <w:p w:rsidR="00122223" w:rsidRPr="008C6D3C" w:rsidRDefault="00122223" w:rsidP="008C6D3C">
            <w:pPr>
              <w:keepNext/>
              <w:jc w:val="center"/>
            </w:pPr>
            <w:r w:rsidRPr="008C6D3C">
              <w:t>4.42</w:t>
            </w:r>
          </w:p>
        </w:tc>
        <w:tc>
          <w:tcPr>
            <w:tcW w:w="1260" w:type="dxa"/>
            <w:noWrap/>
            <w:hideMark/>
          </w:tcPr>
          <w:p w:rsidR="00122223" w:rsidRPr="008C6D3C" w:rsidRDefault="00122223" w:rsidP="008C6D3C">
            <w:pPr>
              <w:keepNext/>
              <w:jc w:val="center"/>
            </w:pPr>
            <w:r w:rsidRPr="008C6D3C">
              <w:t>2.62%</w:t>
            </w:r>
          </w:p>
        </w:tc>
      </w:tr>
      <w:tr w:rsidR="00122223" w:rsidRPr="0098506B" w:rsidTr="00122223">
        <w:trPr>
          <w:cantSplit/>
          <w:jc w:val="center"/>
        </w:trPr>
        <w:tc>
          <w:tcPr>
            <w:tcW w:w="1615" w:type="dxa"/>
            <w:noWrap/>
            <w:hideMark/>
          </w:tcPr>
          <w:p w:rsidR="00122223" w:rsidRPr="008C6D3C" w:rsidRDefault="00122223" w:rsidP="008C6D3C">
            <w:pPr>
              <w:pStyle w:val="tablecopy"/>
              <w:keepNext/>
              <w:spacing w:after="100" w:afterAutospacing="1"/>
              <w:jc w:val="center"/>
              <w:rPr>
                <w:b/>
                <w:bCs/>
                <w:sz w:val="24"/>
                <w:szCs w:val="24"/>
              </w:rPr>
            </w:pPr>
            <w:r w:rsidRPr="008C6D3C">
              <w:rPr>
                <w:b/>
                <w:bCs/>
                <w:sz w:val="24"/>
                <w:szCs w:val="24"/>
              </w:rPr>
              <w:t>Test Total</w:t>
            </w:r>
          </w:p>
        </w:tc>
        <w:tc>
          <w:tcPr>
            <w:tcW w:w="1620" w:type="dxa"/>
            <w:noWrap/>
            <w:hideMark/>
          </w:tcPr>
          <w:p w:rsidR="00122223" w:rsidRPr="008C6D3C" w:rsidRDefault="00122223" w:rsidP="008C6D3C">
            <w:pPr>
              <w:keepNext/>
              <w:jc w:val="center"/>
              <w:rPr>
                <w:b/>
              </w:rPr>
            </w:pPr>
            <w:r w:rsidRPr="008C6D3C">
              <w:rPr>
                <w:b/>
              </w:rPr>
              <w:t>415.33</w:t>
            </w:r>
          </w:p>
        </w:tc>
        <w:tc>
          <w:tcPr>
            <w:tcW w:w="1620" w:type="dxa"/>
            <w:noWrap/>
            <w:hideMark/>
          </w:tcPr>
          <w:p w:rsidR="00122223" w:rsidRPr="008C6D3C" w:rsidRDefault="00122223" w:rsidP="008C6D3C">
            <w:pPr>
              <w:keepNext/>
              <w:jc w:val="center"/>
              <w:rPr>
                <w:b/>
              </w:rPr>
            </w:pPr>
            <w:r w:rsidRPr="008C6D3C">
              <w:rPr>
                <w:b/>
              </w:rPr>
              <w:t>257.64</w:t>
            </w:r>
          </w:p>
        </w:tc>
        <w:tc>
          <w:tcPr>
            <w:tcW w:w="1260" w:type="dxa"/>
            <w:noWrap/>
            <w:hideMark/>
          </w:tcPr>
          <w:p w:rsidR="00122223" w:rsidRPr="008C6D3C" w:rsidRDefault="00122223" w:rsidP="008C6D3C">
            <w:pPr>
              <w:keepNext/>
              <w:jc w:val="center"/>
              <w:rPr>
                <w:b/>
              </w:rPr>
            </w:pPr>
            <w:r w:rsidRPr="008C6D3C">
              <w:rPr>
                <w:b/>
              </w:rPr>
              <w:t>-37.97%</w:t>
            </w:r>
          </w:p>
        </w:tc>
      </w:tr>
    </w:tbl>
    <w:p w:rsidR="00122223" w:rsidRDefault="00122223" w:rsidP="0078529A">
      <w:pPr>
        <w:pStyle w:val="Heading2"/>
        <w:numPr>
          <w:ilvl w:val="1"/>
          <w:numId w:val="28"/>
        </w:numPr>
      </w:pPr>
      <w:bookmarkStart w:id="135" w:name="_Toc465297446"/>
      <w:bookmarkStart w:id="136" w:name="_Toc465820211"/>
      <w:r>
        <w:t>Conclusion</w:t>
      </w:r>
      <w:bookmarkEnd w:id="135"/>
      <w:bookmarkEnd w:id="136"/>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w:t>
      </w:r>
      <w:r>
        <w:lastRenderedPageBreak/>
        <w:t>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137" w:name="_Toc465297447"/>
      <w:r>
        <w:br w:type="page"/>
      </w:r>
    </w:p>
    <w:p w:rsidR="00AC4996" w:rsidRDefault="00122223" w:rsidP="00B02238">
      <w:pPr>
        <w:pStyle w:val="Heading1"/>
      </w:pPr>
      <w:bookmarkStart w:id="138" w:name="_Toc465820212"/>
      <w:r w:rsidRPr="009A4196">
        <w:lastRenderedPageBreak/>
        <w:t xml:space="preserve">Chapter 4: </w:t>
      </w:r>
      <w:r w:rsidR="00AC4996">
        <w:t>PRIME</w:t>
      </w:r>
      <w:bookmarkEnd w:id="138"/>
    </w:p>
    <w:p w:rsidR="00122223" w:rsidRPr="005B2C10" w:rsidRDefault="00122223" w:rsidP="004703F2">
      <w:pPr>
        <w:spacing w:before="360"/>
        <w:rPr>
          <w:sz w:val="36"/>
          <w:szCs w:val="36"/>
        </w:rPr>
      </w:pPr>
      <w:r w:rsidRPr="005B2C10">
        <w:rPr>
          <w:sz w:val="36"/>
          <w:szCs w:val="36"/>
        </w:rPr>
        <w:t>Precise Real-time In-Circuit Energy-Management-System</w:t>
      </w:r>
      <w:bookmarkEnd w:id="137"/>
    </w:p>
    <w:p w:rsidR="00122223" w:rsidRDefault="00122223" w:rsidP="0078529A">
      <w:pPr>
        <w:pStyle w:val="Heading2"/>
        <w:numPr>
          <w:ilvl w:val="1"/>
          <w:numId w:val="28"/>
        </w:numPr>
      </w:pPr>
      <w:bookmarkStart w:id="139" w:name="_Toc465297448"/>
      <w:bookmarkStart w:id="140" w:name="_Toc465820213"/>
      <w:r>
        <w:t>Introduction</w:t>
      </w:r>
      <w:bookmarkEnd w:id="139"/>
      <w:bookmarkEnd w:id="140"/>
    </w:p>
    <w:p w:rsidR="00122223" w:rsidRDefault="00122223" w:rsidP="00711E01">
      <w:r>
        <w:tab/>
        <w:t xml:space="preserve">The PEGMA system described in </w:t>
      </w:r>
      <w:r w:rsidR="00202125">
        <w:t xml:space="preserve">Chapter </w:t>
      </w:r>
      <w:r w:rsidR="00202125">
        <w:fldChar w:fldCharType="begin"/>
      </w:r>
      <w:r w:rsidR="00202125">
        <w:instrText xml:space="preserve"> REF _Ref465503351 \r \h </w:instrText>
      </w:r>
      <w:r w:rsidR="00202125">
        <w:fldChar w:fldCharType="separate"/>
      </w:r>
      <w:r w:rsidR="00055297">
        <w:t>3</w:t>
      </w:r>
      <w:r w:rsidR="00202125">
        <w:fldChar w:fldCharType="end"/>
      </w:r>
      <w:r w:rsidR="00202125">
        <w:t xml:space="preserve"> </w:t>
      </w:r>
      <w:r>
        <w:t>was sufficient to explore a typical IODVS implementation. In order to further evaluate the benefits of IODVS, it was necessary to develop a system that could provide the following features:</w:t>
      </w:r>
    </w:p>
    <w:p w:rsidR="00122223" w:rsidRDefault="00122223" w:rsidP="00711E01">
      <w:pPr>
        <w:pStyle w:val="ListParagraph"/>
        <w:numPr>
          <w:ilvl w:val="0"/>
          <w:numId w:val="23"/>
        </w:numPr>
      </w:pPr>
      <w:r>
        <w:t>Simultaneous voltage, input current and output current measurements</w:t>
      </w:r>
    </w:p>
    <w:p w:rsidR="00122223" w:rsidRDefault="00122223" w:rsidP="00711E01">
      <w:pPr>
        <w:pStyle w:val="ListParagraph"/>
        <w:numPr>
          <w:ilvl w:val="1"/>
          <w:numId w:val="23"/>
        </w:numPr>
      </w:pPr>
      <w:r>
        <w:t xml:space="preserve">By measuring these three values, the efficiency of the SMPS can be calculated. </w:t>
      </w:r>
    </w:p>
    <w:p w:rsidR="00122223" w:rsidRDefault="00122223" w:rsidP="00711E01">
      <w:pPr>
        <w:pStyle w:val="ListParagraph"/>
        <w:numPr>
          <w:ilvl w:val="0"/>
          <w:numId w:val="23"/>
        </w:numPr>
      </w:pPr>
      <w:r>
        <w:t>Actionable analog measurements</w:t>
      </w:r>
    </w:p>
    <w:p w:rsidR="00122223" w:rsidRDefault="00122223" w:rsidP="00711E01">
      <w:pPr>
        <w:pStyle w:val="ListParagraph"/>
        <w:numPr>
          <w:ilvl w:val="1"/>
          <w:numId w:val="23"/>
        </w:numPr>
      </w:pPr>
      <w:r>
        <w:t xml:space="preserve">Current and voltage measurements need to have a high signal to noise ratio such that they can be used to </w:t>
      </w:r>
      <w:r w:rsidR="00202125">
        <w:t>trigger</w:t>
      </w:r>
      <w:r>
        <w:t xml:space="preserve"> state changes with </w:t>
      </w:r>
      <w:r w:rsidR="00202125">
        <w:t xml:space="preserve">minimal </w:t>
      </w:r>
      <w:r>
        <w:t>digital signal processing (DSP).</w:t>
      </w:r>
    </w:p>
    <w:p w:rsidR="00122223" w:rsidRDefault="00122223" w:rsidP="00711E01">
      <w:pPr>
        <w:pStyle w:val="ListParagraph"/>
        <w:numPr>
          <w:ilvl w:val="0"/>
          <w:numId w:val="23"/>
        </w:numPr>
      </w:pPr>
      <w:r>
        <w:t>Peripheral device isolation</w:t>
      </w:r>
    </w:p>
    <w:p w:rsidR="00122223" w:rsidRDefault="00122223" w:rsidP="00711E01">
      <w:pPr>
        <w:pStyle w:val="ListParagraph"/>
        <w:numPr>
          <w:ilvl w:val="1"/>
          <w:numId w:val="23"/>
        </w:numPr>
      </w:pPr>
      <w:r>
        <w:t>The previous results were collected by measuring the total current consumption of the domain. It would be beneficial evaluate the benefits of IODVS on a per-device basis.</w:t>
      </w:r>
    </w:p>
    <w:p w:rsidR="00122223" w:rsidRDefault="00122223" w:rsidP="00711E01">
      <w:pPr>
        <w:pStyle w:val="ListParagraph"/>
        <w:numPr>
          <w:ilvl w:val="0"/>
          <w:numId w:val="23"/>
        </w:numPr>
      </w:pPr>
      <w:r>
        <w:t>Programmable load banks</w:t>
      </w:r>
    </w:p>
    <w:p w:rsidR="00122223" w:rsidRDefault="00122223" w:rsidP="00711E01">
      <w:pPr>
        <w:pStyle w:val="ListParagraph"/>
        <w:numPr>
          <w:ilvl w:val="1"/>
          <w:numId w:val="23"/>
        </w:numPr>
      </w:pPr>
      <w:r>
        <w:t>Programmable load banks can allow a supervisor to create an efficiency model for the SMPS in-system.</w:t>
      </w:r>
    </w:p>
    <w:p w:rsidR="00122223" w:rsidRDefault="00122223" w:rsidP="00711E01">
      <w:pPr>
        <w:pStyle w:val="ListParagraph"/>
        <w:numPr>
          <w:ilvl w:val="0"/>
          <w:numId w:val="23"/>
        </w:numPr>
      </w:pPr>
      <w:r>
        <w:t>Increased measurement memory</w:t>
      </w:r>
    </w:p>
    <w:p w:rsidR="00122223" w:rsidRDefault="00122223" w:rsidP="00711E01">
      <w:pPr>
        <w:pStyle w:val="ListParagraph"/>
        <w:numPr>
          <w:ilvl w:val="1"/>
          <w:numId w:val="23"/>
        </w:numPr>
      </w:pPr>
      <w:r>
        <w:t>Previous tests required a decrease in sample rate in order to accommodate a longer test length. It is important for the accuracy of digital integration that the sample rate be maximized.</w:t>
      </w:r>
    </w:p>
    <w:p w:rsidR="00122223" w:rsidRDefault="00122223" w:rsidP="00711E01">
      <w:pPr>
        <w:pStyle w:val="ListParagraph"/>
        <w:numPr>
          <w:ilvl w:val="0"/>
          <w:numId w:val="23"/>
        </w:numPr>
      </w:pPr>
      <w:r>
        <w:t>Higher communication bandwidth</w:t>
      </w:r>
    </w:p>
    <w:p w:rsidR="00122223" w:rsidRDefault="00122223" w:rsidP="00711E01">
      <w:pPr>
        <w:pStyle w:val="ListParagraph"/>
        <w:numPr>
          <w:ilvl w:val="1"/>
          <w:numId w:val="23"/>
        </w:numPr>
      </w:pPr>
      <w:r>
        <w:t>By increasing the sample rate and test memory available, the test fixture would be considerably limited by the previously used 492Kbps baud rate.</w:t>
      </w:r>
    </w:p>
    <w:p w:rsidR="00122223" w:rsidRDefault="00122223" w:rsidP="00711E01">
      <w:pPr>
        <w:pStyle w:val="ListParagraph"/>
        <w:numPr>
          <w:ilvl w:val="0"/>
          <w:numId w:val="23"/>
        </w:numPr>
      </w:pPr>
      <w:r>
        <w:t>Additional peripheral devices under test</w:t>
      </w:r>
    </w:p>
    <w:p w:rsidR="00122223" w:rsidRDefault="00122223" w:rsidP="00711E01">
      <w:pPr>
        <w:pStyle w:val="ListParagraph"/>
        <w:numPr>
          <w:ilvl w:val="1"/>
          <w:numId w:val="23"/>
        </w:numPr>
      </w:pPr>
      <w:r>
        <w:lastRenderedPageBreak/>
        <w:t>Any device with a voltage-independent state can be optimized with IODVS. Sensors, memory and communications peripherals are eligible.</w:t>
      </w:r>
    </w:p>
    <w:p w:rsidR="00122223" w:rsidRDefault="00122223" w:rsidP="00711E01">
      <w:pPr>
        <w:pStyle w:val="ListParagraph"/>
        <w:numPr>
          <w:ilvl w:val="0"/>
          <w:numId w:val="23"/>
        </w:numPr>
      </w:pPr>
      <w:r>
        <w:t>Design Modularity</w:t>
      </w:r>
    </w:p>
    <w:p w:rsidR="00122223" w:rsidRDefault="00122223" w:rsidP="00711E01">
      <w:pPr>
        <w:pStyle w:val="ListParagraph"/>
        <w:numPr>
          <w:ilvl w:val="1"/>
          <w:numId w:val="23"/>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78529A">
      <w:pPr>
        <w:pStyle w:val="Heading2"/>
        <w:numPr>
          <w:ilvl w:val="1"/>
          <w:numId w:val="28"/>
        </w:numPr>
      </w:pPr>
      <w:bookmarkStart w:id="141" w:name="_Toc465297449"/>
      <w:bookmarkStart w:id="142" w:name="_Toc465820214"/>
      <w:r>
        <w:t>Adjustable Step-Down Module (ASDM-300F)</w:t>
      </w:r>
      <w:bookmarkEnd w:id="141"/>
      <w:bookmarkEnd w:id="142"/>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Pr="0078649F" w:rsidRDefault="00122223" w:rsidP="0078649F">
      <w:pPr>
        <w:ind w:firstLine="720"/>
        <w:rPr>
          <w:rFonts w:eastAsiaTheme="majorEastAsia"/>
        </w:rPr>
      </w:pPr>
      <w:r>
        <w:t xml:space="preserve">The complete schematic for the ASM-300F can be found </w:t>
      </w:r>
      <w:r w:rsidR="007B571F">
        <w:t>in</w:t>
      </w:r>
      <w:r w:rsidR="00AF2C10">
        <w:t xml:space="preserve"> Appendix B</w:t>
      </w:r>
      <w:r w:rsidR="007B571F">
        <w:t xml:space="preserve">. </w:t>
      </w:r>
      <w:r>
        <w:t xml:space="preserve">The device borrows heavily from the previous circuit that was tested on the PEGMA 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04287A"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lastRenderedPageBreak/>
        <w:drawing>
          <wp:inline distT="0" distB="0" distL="0" distR="0" wp14:anchorId="526AD553" wp14:editId="6786B1CF">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796" cy="1558198"/>
                    </a:xfrm>
                    <a:prstGeom prst="rect">
                      <a:avLst/>
                    </a:prstGeom>
                  </pic:spPr>
                </pic:pic>
              </a:graphicData>
            </a:graphic>
          </wp:inline>
        </w:drawing>
      </w:r>
    </w:p>
    <w:p w:rsidR="00122223" w:rsidRDefault="00122223" w:rsidP="00122223">
      <w:pPr>
        <w:pStyle w:val="Caption"/>
        <w:jc w:val="center"/>
      </w:pPr>
      <w:bookmarkStart w:id="143" w:name="_Toc465776483"/>
      <w:r>
        <w:t xml:space="preserve">Figure </w:t>
      </w:r>
      <w:r w:rsidR="0004287A">
        <w:fldChar w:fldCharType="begin"/>
      </w:r>
      <w:r w:rsidR="0004287A">
        <w:instrText xml:space="preserve"> SEQ Figure \* ARABIC </w:instrText>
      </w:r>
      <w:r w:rsidR="0004287A">
        <w:fldChar w:fldCharType="separate"/>
      </w:r>
      <w:r w:rsidR="00055297">
        <w:rPr>
          <w:noProof/>
        </w:rPr>
        <w:t>26</w:t>
      </w:r>
      <w:r w:rsidR="0004287A">
        <w:rPr>
          <w:noProof/>
        </w:rP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bookmarkEnd w:id="143"/>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04287A"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3560382D" wp14:editId="4757F85B">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5911" cy="1788882"/>
                    </a:xfrm>
                    <a:prstGeom prst="rect">
                      <a:avLst/>
                    </a:prstGeom>
                  </pic:spPr>
                </pic:pic>
              </a:graphicData>
            </a:graphic>
          </wp:inline>
        </w:drawing>
      </w:r>
    </w:p>
    <w:p w:rsidR="00122223" w:rsidRPr="002141C0" w:rsidRDefault="00122223" w:rsidP="00122223">
      <w:pPr>
        <w:pStyle w:val="Caption"/>
        <w:jc w:val="center"/>
      </w:pPr>
      <w:bookmarkStart w:id="144" w:name="_Toc465776484"/>
      <w:r>
        <w:t xml:space="preserve">Figure </w:t>
      </w:r>
      <w:r w:rsidR="0004287A">
        <w:fldChar w:fldCharType="begin"/>
      </w:r>
      <w:r w:rsidR="0004287A">
        <w:instrText xml:space="preserve"> SEQ Figure \* ARABIC </w:instrText>
      </w:r>
      <w:r w:rsidR="0004287A">
        <w:fldChar w:fldCharType="separate"/>
      </w:r>
      <w:r w:rsidR="00055297">
        <w:rPr>
          <w:noProof/>
        </w:rPr>
        <w:t>27</w:t>
      </w:r>
      <w:r w:rsidR="0004287A">
        <w:rPr>
          <w:noProof/>
        </w:rP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bookmarkEnd w:id="144"/>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7B571F">
      <w:pPr>
        <w:ind w:firstLine="720"/>
      </w:pPr>
      <w:r>
        <w:t>Based on the experience in</w:t>
      </w:r>
      <w:r w:rsidR="002B1B44">
        <w:t xml:space="preserve"> Chapter </w:t>
      </w:r>
      <w:r w:rsidR="002B1B44">
        <w:fldChar w:fldCharType="begin"/>
      </w:r>
      <w:r w:rsidR="002B1B44">
        <w:instrText xml:space="preserve"> REF _Ref465503351 \r \h </w:instrText>
      </w:r>
      <w:r w:rsidR="002B1B44">
        <w:fldChar w:fldCharType="separate"/>
      </w:r>
      <w:r w:rsidR="00055297">
        <w:t>3</w:t>
      </w:r>
      <w:r w:rsidR="002B1B44">
        <w:fldChar w:fldCharType="end"/>
      </w:r>
      <w:r w:rsidR="002B1B44">
        <w:t xml:space="preserve"> the TPS62240,</w:t>
      </w:r>
      <w:r>
        <w:t xml:space="preserve"> will </w:t>
      </w:r>
      <w:r w:rsidR="002B1B44">
        <w:t xml:space="preserve">typically </w:t>
      </w:r>
      <w:r>
        <w:t xml:space="preserve">yield 20mV </w:t>
      </w:r>
      <w:r w:rsidR="002B1B44">
        <w:t>of peak to peak switching noise</w:t>
      </w:r>
      <w:r>
        <w:t xml:space="preserve">. Therefore, the MIC94325 circuit is designed to adjust at the same slope as the TPS62240 circuit, but offset </w:t>
      </w:r>
      <w:proofErr w:type="gramStart"/>
      <w:r>
        <w:t xml:space="preserve">by </w:t>
      </w:r>
      <w:proofErr w:type="gramEnd"/>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In ord</w:t>
      </w:r>
      <w:proofErr w:type="spellStart"/>
      <w:r>
        <w:t>er</w:t>
      </w:r>
      <w:proofErr w:type="spellEnd"/>
      <w:r>
        <w:t xml:space="preserve"> to achieve an output voltage swinging from 1.8V to 3.3V as modulated by an analog input voltage in the range of 0 – 3.3V, an ideal voltage slope </w:t>
      </w:r>
      <w:r>
        <w:rPr>
          <w:u w:val="single"/>
        </w:rPr>
        <w:t>for both devices</w:t>
      </w:r>
      <w:r>
        <w:t xml:space="preserve"> is </w:t>
      </w:r>
      <w:proofErr w:type="gramStart"/>
      <w:r>
        <w:t xml:space="preserve">0.5909 </w:t>
      </w:r>
      <w:proofErr w:type="gramEnd"/>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feedback voltage applied to </w:t>
      </w:r>
      <w:proofErr w:type="gramStart"/>
      <w:r>
        <w:t xml:space="preserve">each </w:t>
      </w:r>
      <w:proofErr w:type="gramEnd"/>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w:t>
      </w:r>
      <w:r>
        <w:lastRenderedPageBreak/>
        <w:t xml:space="preserve">convenience such that by grounding the feedback input (driving 0V </w:t>
      </w:r>
      <w:proofErr w:type="gramStart"/>
      <w:r>
        <w:t xml:space="preserve">to </w:t>
      </w:r>
      <w:proofErr w:type="gramEnd"/>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approximation of this slope and offset is shown:</w:t>
      </w:r>
    </w:p>
    <w:p w:rsidR="00122223" w:rsidRDefault="00122223" w:rsidP="00122223">
      <w:pPr>
        <w:ind w:firstLine="720"/>
      </w:pPr>
      <w:r>
        <w:t xml:space="preserve">TPS62240: R1 = 330k, R2 = 82k, </w:t>
      </w:r>
      <w:proofErr w:type="spellStart"/>
      <w:proofErr w:type="gramStart"/>
      <w:r>
        <w:t>Rf</w:t>
      </w:r>
      <w:proofErr w:type="spellEnd"/>
      <w:proofErr w:type="gramEnd"/>
      <w:r>
        <w:t xml:space="preserve"> = 560k</w:t>
      </w:r>
    </w:p>
    <w:p w:rsidR="00122223" w:rsidRDefault="00122223" w:rsidP="00122223">
      <w:pPr>
        <w:ind w:firstLine="720"/>
      </w:pPr>
      <w:r>
        <w:t xml:space="preserve">MIC94325: R1 = 130k, R2 = 91k, </w:t>
      </w:r>
      <w:proofErr w:type="spellStart"/>
      <w:proofErr w:type="gramStart"/>
      <w:r>
        <w:t>Rf</w:t>
      </w:r>
      <w:proofErr w:type="spellEnd"/>
      <w:proofErr w:type="gramEnd"/>
      <w:r>
        <w:t xml:space="preserve"> = 220k</w:t>
      </w:r>
    </w:p>
    <w:p w:rsidR="00122223" w:rsidRDefault="00122223" w:rsidP="00122223">
      <w:pPr>
        <w:pStyle w:val="Caption"/>
        <w:keepNext/>
        <w:jc w:val="center"/>
      </w:pPr>
      <w:bookmarkStart w:id="145" w:name="_Toc465776548"/>
      <w:r>
        <w:t xml:space="preserve">Table </w:t>
      </w:r>
      <w:r w:rsidR="0004287A">
        <w:fldChar w:fldCharType="begin"/>
      </w:r>
      <w:r w:rsidR="0004287A">
        <w:instrText xml:space="preserve"> SEQ Table \* ARABIC </w:instrText>
      </w:r>
      <w:r w:rsidR="0004287A">
        <w:fldChar w:fldCharType="separate"/>
      </w:r>
      <w:r w:rsidR="00055297">
        <w:rPr>
          <w:noProof/>
        </w:rPr>
        <w:t>16</w:t>
      </w:r>
      <w:r w:rsidR="0004287A">
        <w:rPr>
          <w:noProof/>
        </w:rPr>
        <w:fldChar w:fldCharType="end"/>
      </w:r>
      <w:r>
        <w:t xml:space="preserve">: </w:t>
      </w:r>
      <w:r w:rsidRPr="003F5077">
        <w:t>SMPS and LDO Output Voltages for Various Feedback Inputs</w:t>
      </w:r>
      <w:bookmarkEnd w:id="145"/>
    </w:p>
    <w:tbl>
      <w:tblPr>
        <w:tblStyle w:val="TableGrid"/>
        <w:tblW w:w="0" w:type="auto"/>
        <w:jc w:val="center"/>
        <w:tblLook w:val="04A0" w:firstRow="1" w:lastRow="0" w:firstColumn="1" w:lastColumn="0" w:noHBand="0" w:noVBand="1"/>
      </w:tblPr>
      <w:tblGrid>
        <w:gridCol w:w="691"/>
        <w:gridCol w:w="1345"/>
        <w:gridCol w:w="1343"/>
      </w:tblGrid>
      <w:tr w:rsidR="00122223" w:rsidRPr="0078649F" w:rsidTr="00122223">
        <w:trPr>
          <w:jc w:val="center"/>
        </w:trPr>
        <w:tc>
          <w:tcPr>
            <w:tcW w:w="691" w:type="dxa"/>
          </w:tcPr>
          <w:p w:rsidR="00122223" w:rsidRPr="0078649F" w:rsidRDefault="0004287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oMath>
            </m:oMathPara>
          </w:p>
        </w:tc>
        <w:tc>
          <w:tcPr>
            <w:tcW w:w="1289" w:type="dxa"/>
          </w:tcPr>
          <w:p w:rsidR="00122223" w:rsidRPr="0078649F" w:rsidRDefault="0004287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TPS</m:t>
                    </m:r>
                    <m:r>
                      <m:rPr>
                        <m:sty m:val="p"/>
                      </m:rPr>
                      <w:rPr>
                        <w:rFonts w:ascii="Cambria Math" w:hAnsi="Cambria Math" w:cs="Times New Roman"/>
                        <w:sz w:val="20"/>
                        <w:szCs w:val="20"/>
                      </w:rPr>
                      <m:t>62240-</m:t>
                    </m:r>
                    <m:r>
                      <w:rPr>
                        <w:rFonts w:ascii="Cambria Math" w:hAnsi="Cambria Math" w:cs="Times New Roman"/>
                        <w:sz w:val="20"/>
                        <w:szCs w:val="20"/>
                      </w:rPr>
                      <m:t>Out</m:t>
                    </m:r>
                  </m:sub>
                </m:sSub>
              </m:oMath>
            </m:oMathPara>
          </w:p>
        </w:tc>
        <w:tc>
          <w:tcPr>
            <w:tcW w:w="1260" w:type="dxa"/>
          </w:tcPr>
          <w:p w:rsidR="00122223" w:rsidRPr="0078649F" w:rsidRDefault="0004287A"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MIC</m:t>
                    </m:r>
                    <m:r>
                      <m:rPr>
                        <m:sty m:val="p"/>
                      </m:rPr>
                      <w:rPr>
                        <w:rFonts w:ascii="Cambria Math" w:hAnsi="Cambria Math" w:cs="Times New Roman"/>
                        <w:sz w:val="20"/>
                        <w:szCs w:val="20"/>
                      </w:rPr>
                      <m:t>94325-</m:t>
                    </m:r>
                    <m:r>
                      <w:rPr>
                        <w:rFonts w:ascii="Cambria Math" w:hAnsi="Cambria Math" w:cs="Times New Roman"/>
                        <w:sz w:val="20"/>
                        <w:szCs w:val="20"/>
                      </w:rPr>
                      <m:t>Out</m:t>
                    </m:r>
                  </m:sub>
                </m:sSub>
              </m:oMath>
            </m:oMathPara>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3.368206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3.250348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3.132491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3.014634</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2.9668831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2.896777</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2.77892</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2.7305195</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2.661063</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2.6123377</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2.543206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2.4941558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2.425348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2.375974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2.307491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2.2577922</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2.189634</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2.1396104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2.071777</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2.4</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1.95392</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2.6</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1.836063</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2.8</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1.718206</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1.600348</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1.5487013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1.482491</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1.4305195</w:t>
            </w:r>
          </w:p>
        </w:tc>
      </w:tr>
    </w:tbl>
    <w:p w:rsidR="008C6D3C" w:rsidRDefault="008C6D3C" w:rsidP="008C6D3C">
      <w:pPr>
        <w:ind w:firstLine="720"/>
      </w:pPr>
    </w:p>
    <w:p w:rsidR="008C6D3C" w:rsidRDefault="008C6D3C" w:rsidP="008C6D3C">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 w:rsidR="00122223" w:rsidRDefault="00122223" w:rsidP="00122223">
      <w:pPr>
        <w:keepNext/>
        <w:jc w:val="center"/>
      </w:pPr>
      <w:r>
        <w:rPr>
          <w:noProof/>
        </w:rPr>
        <w:lastRenderedPageBreak/>
        <w:drawing>
          <wp:inline distT="0" distB="0" distL="0" distR="0" wp14:anchorId="14DF8504" wp14:editId="5DFEA8A4">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122223">
      <w:pPr>
        <w:pStyle w:val="Caption"/>
        <w:jc w:val="center"/>
      </w:pPr>
      <w:bookmarkStart w:id="146" w:name="_Toc465776485"/>
      <w:r>
        <w:t xml:space="preserve">Figure </w:t>
      </w:r>
      <w:r w:rsidR="0004287A">
        <w:fldChar w:fldCharType="begin"/>
      </w:r>
      <w:r w:rsidR="0004287A">
        <w:instrText xml:space="preserve"> SEQ Figure \* ARABIC </w:instrText>
      </w:r>
      <w:r w:rsidR="0004287A">
        <w:fldChar w:fldCharType="separate"/>
      </w:r>
      <w:r w:rsidR="00055297">
        <w:rPr>
          <w:noProof/>
        </w:rPr>
        <w:t>28</w:t>
      </w:r>
      <w:r w:rsidR="0004287A">
        <w:rPr>
          <w:noProof/>
        </w:rPr>
        <w:fldChar w:fldCharType="end"/>
      </w:r>
      <w:r>
        <w:t>: ASDM-300F</w:t>
      </w:r>
      <w:bookmarkEnd w:id="146"/>
    </w:p>
    <w:p w:rsidR="00122223" w:rsidRDefault="00122223" w:rsidP="00122223">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0D9892A5" wp14:editId="313E691B">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677" cy="2666371"/>
                    </a:xfrm>
                    <a:prstGeom prst="rect">
                      <a:avLst/>
                    </a:prstGeom>
                  </pic:spPr>
                </pic:pic>
              </a:graphicData>
            </a:graphic>
          </wp:inline>
        </w:drawing>
      </w:r>
    </w:p>
    <w:p w:rsidR="00122223" w:rsidRDefault="00122223" w:rsidP="00122223">
      <w:pPr>
        <w:pStyle w:val="Caption"/>
        <w:jc w:val="center"/>
      </w:pPr>
      <w:bookmarkStart w:id="147" w:name="_Toc465776486"/>
      <w:r>
        <w:t xml:space="preserve">Figure </w:t>
      </w:r>
      <w:r w:rsidR="0004287A">
        <w:fldChar w:fldCharType="begin"/>
      </w:r>
      <w:r w:rsidR="0004287A">
        <w:instrText xml:space="preserve"> SEQ Figure \* ARABIC </w:instrText>
      </w:r>
      <w:r w:rsidR="0004287A">
        <w:fldChar w:fldCharType="separate"/>
      </w:r>
      <w:r w:rsidR="00055297">
        <w:rPr>
          <w:noProof/>
        </w:rPr>
        <w:t>29</w:t>
      </w:r>
      <w:r w:rsidR="0004287A">
        <w:rPr>
          <w:noProof/>
        </w:rPr>
        <w:fldChar w:fldCharType="end"/>
      </w:r>
      <w:r>
        <w:t>: Gain-Bandwidth Characteristics of the MAX4377HAUA+</w:t>
      </w:r>
      <w:bookmarkEnd w:id="147"/>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t xml:space="preserve">Therefore, at maximum output current, the output of the ASDM-300F current circuitry should be observable by a standard analog to digital converter (ADC) operating at </w:t>
      </w:r>
      <w:r>
        <w:lastRenderedPageBreak/>
        <w:t>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42530E3F" wp14:editId="07564DC6">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122223">
      <w:pPr>
        <w:pStyle w:val="Caption"/>
        <w:jc w:val="center"/>
      </w:pPr>
      <w:bookmarkStart w:id="148" w:name="_Toc465776487"/>
      <w:r>
        <w:t xml:space="preserve">Figure </w:t>
      </w:r>
      <w:r w:rsidR="0004287A">
        <w:fldChar w:fldCharType="begin"/>
      </w:r>
      <w:r w:rsidR="0004287A">
        <w:instrText xml:space="preserve"> SEQ Figure \* ARABIC </w:instrText>
      </w:r>
      <w:r w:rsidR="0004287A">
        <w:fldChar w:fldCharType="separate"/>
      </w:r>
      <w:r w:rsidR="00055297">
        <w:rPr>
          <w:noProof/>
        </w:rPr>
        <w:t>30</w:t>
      </w:r>
      <w:r w:rsidR="0004287A">
        <w:rPr>
          <w:noProof/>
        </w:rPr>
        <w:fldChar w:fldCharType="end"/>
      </w:r>
      <w:r>
        <w:t>: ASDM-300F Output Voltage and Feedback Voltage Testing</w:t>
      </w:r>
      <w:bookmarkEnd w:id="148"/>
    </w:p>
    <w:p w:rsidR="0078649F" w:rsidRPr="008E4524" w:rsidRDefault="00122223" w:rsidP="008E4524">
      <w:pPr>
        <w:ind w:firstLine="720"/>
      </w:pPr>
      <w:r>
        <w:t xml:space="preserve">Testing the ASDM-300F yielded mostly successful results. The output ripple is imperceptible by most oscilloscopes (&lt;20mV </w:t>
      </w:r>
      <w:proofErr w:type="spellStart"/>
      <w:r>
        <w:t>pk-pk</w:t>
      </w:r>
      <w:proofErr w:type="spellEnd"/>
      <w:r>
        <w:t>).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w:t>
      </w:r>
      <w:r>
        <w:lastRenderedPageBreak/>
        <w:t>independent to voltage-dependent states. For these tests as described later in</w:t>
      </w:r>
      <w:r w:rsidR="00AF2C10">
        <w:t xml:space="preserve"> Chapter </w:t>
      </w:r>
      <w:r w:rsidR="00AF2C10">
        <w:fldChar w:fldCharType="begin"/>
      </w:r>
      <w:r w:rsidR="00AF2C10">
        <w:instrText xml:space="preserve"> REF _Ref465653354 \r \h </w:instrText>
      </w:r>
      <w:r w:rsidR="00AF2C10">
        <w:fldChar w:fldCharType="separate"/>
      </w:r>
      <w:r w:rsidR="00055297">
        <w:t>5</w:t>
      </w:r>
      <w:r w:rsidR="00AF2C10">
        <w:fldChar w:fldCharType="end"/>
      </w:r>
      <w:r w:rsidR="009111CA">
        <w:t xml:space="preserve">, </w:t>
      </w:r>
      <w:r w:rsidR="008E4524">
        <w:t>the MIC94325 was removed and the output of the SMPS was used instead.</w:t>
      </w:r>
    </w:p>
    <w:p w:rsidR="00122223" w:rsidRDefault="00122223" w:rsidP="0078529A">
      <w:pPr>
        <w:pStyle w:val="Heading2"/>
        <w:numPr>
          <w:ilvl w:val="1"/>
          <w:numId w:val="28"/>
        </w:numPr>
      </w:pPr>
      <w:bookmarkStart w:id="149" w:name="_Toc465297466"/>
      <w:bookmarkStart w:id="150" w:name="_Toc465820215"/>
      <w:bookmarkStart w:id="151" w:name="_Toc465297450"/>
      <w:r>
        <w:t>Peripheral Power Switch</w:t>
      </w:r>
      <w:bookmarkEnd w:id="149"/>
      <w:r>
        <w:t xml:space="preserve"> (PPS-330D)</w:t>
      </w:r>
      <w:bookmarkEnd w:id="150"/>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The schematic for the PPS-330D is provided in</w:t>
      </w:r>
      <w:r w:rsidR="003D3FBB">
        <w:t xml:space="preserve"> </w:t>
      </w:r>
      <w:r w:rsidR="00F13A9C">
        <w:t>Appendix C</w:t>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w:t>
      </w:r>
      <w:proofErr w:type="spellStart"/>
      <w:r>
        <w:t>Vout</w:t>
      </w:r>
      <w:proofErr w:type="spellEnd"/>
      <w:r>
        <w:t xml:space="preserve">. </w:t>
      </w:r>
      <w:r>
        <w:lastRenderedPageBreak/>
        <w:t xml:space="preserve">Likewise, when selecting 0/1 or 1/0, either Y1 or Y2 fall low, thus activating U3 or U4 while U2N remains active due to Y3 remaining high. Therefore, the selected voltage domain is routed to </w:t>
      </w:r>
      <w:proofErr w:type="spellStart"/>
      <w:r>
        <w:t>Vout</w:t>
      </w:r>
      <w:proofErr w:type="spellEnd"/>
      <w:r>
        <w:t>.</w:t>
      </w:r>
    </w:p>
    <w:p w:rsidR="00122223" w:rsidRPr="003E77F9" w:rsidRDefault="00122223" w:rsidP="00122223">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14F251F7" wp14:editId="2F3F2A94">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122223">
      <w:pPr>
        <w:pStyle w:val="Caption"/>
        <w:jc w:val="center"/>
      </w:pPr>
      <w:bookmarkStart w:id="152" w:name="_Toc465776488"/>
      <w:r>
        <w:t xml:space="preserve">Figure </w:t>
      </w:r>
      <w:r w:rsidR="0004287A">
        <w:fldChar w:fldCharType="begin"/>
      </w:r>
      <w:r w:rsidR="0004287A">
        <w:instrText xml:space="preserve"> SEQ Figure \* ARABIC </w:instrText>
      </w:r>
      <w:r w:rsidR="0004287A">
        <w:fldChar w:fldCharType="separate"/>
      </w:r>
      <w:r w:rsidR="00055297">
        <w:rPr>
          <w:noProof/>
        </w:rPr>
        <w:t>31</w:t>
      </w:r>
      <w:r w:rsidR="0004287A">
        <w:rPr>
          <w:noProof/>
        </w:rPr>
        <w:fldChar w:fldCharType="end"/>
      </w:r>
      <w:r>
        <w:t>: PPS-330D</w:t>
      </w:r>
      <w:bookmarkEnd w:id="152"/>
    </w:p>
    <w:p w:rsidR="00122223" w:rsidRDefault="00122223" w:rsidP="00122223">
      <w:r>
        <w:tab/>
        <w:t xml:space="preserve">Tests on the PPS-330D yielded favorable results. The voltage domains are quickly routed to </w:t>
      </w:r>
      <w:proofErr w:type="spellStart"/>
      <w:r>
        <w:t>Vout</w:t>
      </w:r>
      <w:proofErr w:type="spellEnd"/>
      <w:r>
        <w:t xml:space="preserve">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lastRenderedPageBreak/>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78529A">
      <w:pPr>
        <w:pStyle w:val="Heading2"/>
        <w:numPr>
          <w:ilvl w:val="1"/>
          <w:numId w:val="28"/>
        </w:numPr>
      </w:pPr>
      <w:bookmarkStart w:id="153" w:name="_Toc465297467"/>
      <w:bookmarkStart w:id="154" w:name="_Toc465820216"/>
      <w:r>
        <w:t>Programmable Load Regulator</w:t>
      </w:r>
      <w:bookmarkEnd w:id="153"/>
      <w:r>
        <w:t xml:space="preserve"> (PLR-5010D)</w:t>
      </w:r>
      <w:bookmarkEnd w:id="154"/>
    </w:p>
    <w:p w:rsidR="00122223" w:rsidRDefault="00122223" w:rsidP="00122223">
      <w:r>
        <w:tab/>
        <w:t xml:space="preserve">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w:t>
      </w:r>
      <w:proofErr w:type="gramStart"/>
      <w:r>
        <w:t>a</w:t>
      </w:r>
      <w:proofErr w:type="gramEnd"/>
      <w:r>
        <w:t xml:space="preserve"> EEPROM write cycle as shown in the MCP65AA512 experiments, or of a temperature/humidity measurement cycle as shown in the HIH613X experiments.</w:t>
      </w:r>
    </w:p>
    <w:p w:rsidR="00122223" w:rsidRDefault="00122223" w:rsidP="0078649F">
      <w:r>
        <w:tab/>
        <w:t>The device was originally designed to sink up to 1A at 5V by modulating the feedback circuit of a LT3080 LDO. The circuit board was designed to achieve high thermal conductivity and the schematic is provided in</w:t>
      </w:r>
      <w:r w:rsidR="00AF2C10">
        <w:t xml:space="preserve"> Appendix D</w:t>
      </w:r>
      <w:r>
        <w:t>.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w:t>
      </w:r>
      <w:r w:rsidR="00D02980">
        <w:t xml:space="preserve"> </w:t>
      </w:r>
      <w:r w:rsidR="00D02980">
        <w:fldChar w:fldCharType="begin"/>
      </w:r>
      <w:r w:rsidR="00D02980">
        <w:instrText xml:space="preserve"> REF _Ref465681632 \h </w:instrText>
      </w:r>
      <w:r w:rsidR="00D02980">
        <w:fldChar w:fldCharType="separate"/>
      </w:r>
      <w:r w:rsidR="00055297">
        <w:t xml:space="preserve">Figure </w:t>
      </w:r>
      <w:r w:rsidR="00055297">
        <w:rPr>
          <w:noProof/>
        </w:rPr>
        <w:t>33</w:t>
      </w:r>
      <w:r w:rsidR="00D02980">
        <w:fldChar w:fldCharType="end"/>
      </w:r>
      <w:r w:rsidR="00D02980">
        <w:t>.</w:t>
      </w:r>
      <w:r>
        <w:t xml:space="preserve"> This test fixture confirmed the theoretical operation of the device.</w:t>
      </w:r>
    </w:p>
    <w:p w:rsidR="00122223" w:rsidRDefault="00122223" w:rsidP="00122223">
      <w:pPr>
        <w:keepNext/>
        <w:jc w:val="center"/>
      </w:pPr>
      <w:r>
        <w:rPr>
          <w:noProof/>
        </w:rPr>
        <w:lastRenderedPageBreak/>
        <w:drawing>
          <wp:inline distT="0" distB="0" distL="0" distR="0" wp14:anchorId="25512BEF" wp14:editId="360F4432">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122223">
      <w:pPr>
        <w:pStyle w:val="Caption"/>
        <w:jc w:val="center"/>
      </w:pPr>
      <w:bookmarkStart w:id="155" w:name="_Toc465776489"/>
      <w:r>
        <w:t xml:space="preserve">Figure </w:t>
      </w:r>
      <w:r w:rsidR="0004287A">
        <w:fldChar w:fldCharType="begin"/>
      </w:r>
      <w:r w:rsidR="0004287A">
        <w:instrText xml:space="preserve"> SEQ Figure \* ARABIC </w:instrText>
      </w:r>
      <w:r w:rsidR="0004287A">
        <w:fldChar w:fldCharType="separate"/>
      </w:r>
      <w:r w:rsidR="00055297">
        <w:rPr>
          <w:noProof/>
        </w:rPr>
        <w:t>32</w:t>
      </w:r>
      <w:r w:rsidR="0004287A">
        <w:rPr>
          <w:noProof/>
        </w:rPr>
        <w:fldChar w:fldCharType="end"/>
      </w:r>
      <w:r>
        <w:t>: PLR-5010D Rev0 Assembly as Designed</w:t>
      </w:r>
      <w:bookmarkEnd w:id="155"/>
    </w:p>
    <w:p w:rsidR="00122223" w:rsidRDefault="00122223" w:rsidP="00122223">
      <w:pPr>
        <w:keepNext/>
        <w:jc w:val="center"/>
      </w:pPr>
      <w:r>
        <w:rPr>
          <w:noProof/>
        </w:rPr>
        <w:drawing>
          <wp:inline distT="0" distB="0" distL="0" distR="0" wp14:anchorId="02B7F9E0" wp14:editId="66F9B354">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122223">
      <w:pPr>
        <w:pStyle w:val="Caption"/>
        <w:jc w:val="center"/>
      </w:pPr>
      <w:bookmarkStart w:id="156" w:name="_Ref465681632"/>
      <w:bookmarkStart w:id="157" w:name="_Ref465318097"/>
      <w:bookmarkStart w:id="158" w:name="_Toc465776490"/>
      <w:r>
        <w:t xml:space="preserve">Figure </w:t>
      </w:r>
      <w:r w:rsidR="0004287A">
        <w:fldChar w:fldCharType="begin"/>
      </w:r>
      <w:r w:rsidR="0004287A">
        <w:instrText xml:space="preserve"> SEQ Figure \* ARABIC </w:instrText>
      </w:r>
      <w:r w:rsidR="0004287A">
        <w:fldChar w:fldCharType="separate"/>
      </w:r>
      <w:r w:rsidR="00055297">
        <w:rPr>
          <w:noProof/>
        </w:rPr>
        <w:t>33</w:t>
      </w:r>
      <w:r w:rsidR="0004287A">
        <w:rPr>
          <w:noProof/>
        </w:rPr>
        <w:fldChar w:fldCharType="end"/>
      </w:r>
      <w:bookmarkEnd w:id="156"/>
      <w:r>
        <w:t>: PLR-5010D</w:t>
      </w:r>
      <w:bookmarkEnd w:id="157"/>
      <w:r>
        <w:t xml:space="preserve"> Rev0 Assembly with Rev1 Test Modifications</w:t>
      </w:r>
      <w:bookmarkEnd w:id="158"/>
    </w:p>
    <w:p w:rsidR="00122223" w:rsidRDefault="00122223" w:rsidP="00122223">
      <w:r>
        <w:tab/>
        <w:t>Ultimately, the device is realized in Rev1 by using a high-accuracy, dual-channel, 16-bit DAC. The outputs of the DAC are each attached to the base of one FZT849 bipolar junction transistor. The schematic of the PLR-5010D Rev1 is provided in</w:t>
      </w:r>
      <w:r w:rsidR="00AF2C10">
        <w:t xml:space="preserve"> Appendix E</w:t>
      </w:r>
      <w:r>
        <w:t>. The transistors are configured in such a way as to operate in as linear a fashion as possible. Specifically, the 27K bias resistors and the 3.9k</w:t>
      </w:r>
      <w:r>
        <w:rPr>
          <w:rFonts w:cstheme="minorHAnsi"/>
        </w:rPr>
        <w:t>Ω</w:t>
      </w:r>
      <w:r>
        <w:t xml:space="preserve"> base resistors, when combined with the 3.3</w:t>
      </w:r>
      <w:r>
        <w:rPr>
          <w:rFonts w:cstheme="minorHAnsi"/>
        </w:rPr>
        <w:t>Ω</w:t>
      </w:r>
      <w:r>
        <w:t xml:space="preserve"> load resistors from the DEB-429A create a nearly-linear voltage to current output function. </w:t>
      </w:r>
    </w:p>
    <w:p w:rsidR="00103238" w:rsidRDefault="00122223" w:rsidP="00103238">
      <w:pPr>
        <w:ind w:firstLine="720"/>
      </w:pPr>
      <w:r>
        <w:lastRenderedPageBreak/>
        <w:t xml:space="preserve">The driver software uses the linearization curve shown in </w:t>
      </w:r>
      <w:r w:rsidR="00D02980">
        <w:fldChar w:fldCharType="begin"/>
      </w:r>
      <w:r w:rsidR="00D02980">
        <w:instrText xml:space="preserve"> REF _Ref460191107 \h </w:instrText>
      </w:r>
      <w:r w:rsidR="00D02980">
        <w:fldChar w:fldCharType="separate"/>
      </w:r>
      <w:r w:rsidR="00055297">
        <w:t xml:space="preserve">Figure </w:t>
      </w:r>
      <w:r w:rsidR="00055297">
        <w:rPr>
          <w:noProof/>
        </w:rPr>
        <w:t>34</w:t>
      </w:r>
      <w:r w:rsidR="00D02980">
        <w:fldChar w:fldCharType="end"/>
      </w:r>
      <w:r w:rsidR="00D02980">
        <w:t xml:space="preserve"> </w:t>
      </w:r>
      <w:r>
        <w:t xml:space="preserve">as a ‘best-guess’ for where to begin when acting upon a request for a change in load current. After applying this estimate, the software adjusts the bias-current by means of a binary search algorithm. The algorithm stops adjustment after the output current is within </w:t>
      </w:r>
      <w:r w:rsidR="00D02980">
        <w:t xml:space="preserve">a specified </w:t>
      </w:r>
      <w:r>
        <w:t>the margin of error.</w:t>
      </w:r>
    </w:p>
    <w:p w:rsidR="00122223" w:rsidRDefault="00103238" w:rsidP="00122223">
      <w:pPr>
        <w:keepNext/>
      </w:pPr>
      <w:r>
        <w:rPr>
          <w:noProof/>
        </w:rPr>
        <w:drawing>
          <wp:inline distT="0" distB="0" distL="0" distR="0" wp14:anchorId="14619D20" wp14:editId="7FD5858D">
            <wp:extent cx="5715000" cy="37509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3750945"/>
                    </a:xfrm>
                    <a:prstGeom prst="rect">
                      <a:avLst/>
                    </a:prstGeom>
                  </pic:spPr>
                </pic:pic>
              </a:graphicData>
            </a:graphic>
          </wp:inline>
        </w:drawing>
      </w:r>
    </w:p>
    <w:p w:rsidR="00122223" w:rsidRDefault="00122223" w:rsidP="00122223">
      <w:pPr>
        <w:pStyle w:val="Caption"/>
        <w:jc w:val="center"/>
      </w:pPr>
      <w:bookmarkStart w:id="159" w:name="_Ref460191107"/>
      <w:bookmarkStart w:id="160" w:name="_Ref465318793"/>
      <w:bookmarkStart w:id="161" w:name="_Toc465776491"/>
      <w:r>
        <w:t xml:space="preserve">Figure </w:t>
      </w:r>
      <w:r w:rsidR="0004287A">
        <w:fldChar w:fldCharType="begin"/>
      </w:r>
      <w:r w:rsidR="0004287A">
        <w:instrText xml:space="preserve"> SEQ Figure \* ARABIC </w:instrText>
      </w:r>
      <w:r w:rsidR="0004287A">
        <w:fldChar w:fldCharType="separate"/>
      </w:r>
      <w:r w:rsidR="00055297">
        <w:rPr>
          <w:noProof/>
        </w:rPr>
        <w:t>34</w:t>
      </w:r>
      <w:r w:rsidR="0004287A">
        <w:rPr>
          <w:noProof/>
        </w:rPr>
        <w:fldChar w:fldCharType="end"/>
      </w:r>
      <w:bookmarkEnd w:id="159"/>
      <w:r>
        <w:t>: PLR-5010D Current Output Linearization</w:t>
      </w:r>
      <w:bookmarkEnd w:id="160"/>
      <w:bookmarkEnd w:id="161"/>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055297">
        <w:t xml:space="preserve">Figure </w:t>
      </w:r>
      <w:r w:rsidR="00055297">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CB655E" w:rsidRDefault="0004287A" w:rsidP="00122223">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These equations provide a fairly accurate best-guess for collector currents 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w:t>
      </w:r>
      <w:r w:rsidR="00CB655E">
        <w:t xml:space="preserve"> </w:t>
      </w:r>
      <w:r w:rsidR="00CB655E">
        <w:fldChar w:fldCharType="begin"/>
      </w:r>
      <w:r w:rsidR="00CB655E">
        <w:instrText xml:space="preserve"> REF _Ref465681992 \h </w:instrText>
      </w:r>
      <w:r w:rsidR="00CB655E">
        <w:fldChar w:fldCharType="separate"/>
      </w:r>
      <w:r w:rsidR="00055297">
        <w:t xml:space="preserve">Figure </w:t>
      </w:r>
      <w:r w:rsidR="00055297">
        <w:rPr>
          <w:noProof/>
        </w:rPr>
        <w:t>35</w:t>
      </w:r>
      <w:r w:rsidR="00CB655E">
        <w:fldChar w:fldCharType="end"/>
      </w:r>
      <w:r>
        <w:t>.</w:t>
      </w:r>
    </w:p>
    <w:p w:rsidR="00122223" w:rsidRDefault="00122223" w:rsidP="00122223">
      <w:pPr>
        <w:keepNext/>
        <w:jc w:val="center"/>
      </w:pPr>
      <w:r w:rsidRPr="00EC18B1">
        <w:rPr>
          <w:noProof/>
        </w:rPr>
        <w:drawing>
          <wp:inline distT="0" distB="0" distL="0" distR="0" wp14:anchorId="3D716384" wp14:editId="42038B01">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122223">
      <w:pPr>
        <w:pStyle w:val="Caption"/>
        <w:jc w:val="center"/>
      </w:pPr>
      <w:bookmarkStart w:id="162" w:name="_Ref465681992"/>
      <w:bookmarkStart w:id="163" w:name="_Ref465324305"/>
      <w:bookmarkStart w:id="164" w:name="_Toc465776492"/>
      <w:r>
        <w:t xml:space="preserve">Figure </w:t>
      </w:r>
      <w:r w:rsidR="0004287A">
        <w:fldChar w:fldCharType="begin"/>
      </w:r>
      <w:r w:rsidR="0004287A">
        <w:instrText xml:space="preserve"> SEQ Figure \* ARABIC </w:instrText>
      </w:r>
      <w:r w:rsidR="0004287A">
        <w:fldChar w:fldCharType="separate"/>
      </w:r>
      <w:r w:rsidR="00055297">
        <w:rPr>
          <w:noProof/>
        </w:rPr>
        <w:t>35</w:t>
      </w:r>
      <w:r w:rsidR="0004287A">
        <w:rPr>
          <w:noProof/>
        </w:rPr>
        <w:fldChar w:fldCharType="end"/>
      </w:r>
      <w:bookmarkEnd w:id="162"/>
      <w:r>
        <w:t>: Three PLR-5010D Units Installed on the DEB-429A</w:t>
      </w:r>
      <w:bookmarkEnd w:id="163"/>
      <w:bookmarkEnd w:id="164"/>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lastRenderedPageBreak/>
        <w:drawing>
          <wp:inline distT="0" distB="0" distL="0" distR="0" wp14:anchorId="1CF88D37" wp14:editId="064E4762">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122223">
      <w:pPr>
        <w:pStyle w:val="Caption"/>
        <w:jc w:val="center"/>
      </w:pPr>
      <w:bookmarkStart w:id="165" w:name="_Toc465776493"/>
      <w:r>
        <w:t xml:space="preserve">Figure </w:t>
      </w:r>
      <w:r w:rsidR="0004287A">
        <w:fldChar w:fldCharType="begin"/>
      </w:r>
      <w:r w:rsidR="0004287A">
        <w:instrText xml:space="preserve"> SEQ Figure \* ARABIC </w:instrText>
      </w:r>
      <w:r w:rsidR="0004287A">
        <w:fldChar w:fldCharType="separate"/>
      </w:r>
      <w:r w:rsidR="00055297">
        <w:rPr>
          <w:noProof/>
        </w:rPr>
        <w:t>36</w:t>
      </w:r>
      <w:r w:rsidR="0004287A">
        <w:rPr>
          <w:noProof/>
        </w:rPr>
        <w:fldChar w:fldCharType="end"/>
      </w:r>
      <w:r>
        <w:t>: Current Output Sweep of the PLR-5010D as Measured by ASDM-300F</w:t>
      </w:r>
      <w:bookmarkEnd w:id="151"/>
      <w:bookmarkEnd w:id="165"/>
    </w:p>
    <w:p w:rsidR="00122223" w:rsidRDefault="00122223" w:rsidP="0078529A">
      <w:pPr>
        <w:pStyle w:val="Heading2"/>
        <w:numPr>
          <w:ilvl w:val="1"/>
          <w:numId w:val="28"/>
        </w:numPr>
      </w:pPr>
      <w:bookmarkStart w:id="166" w:name="_Toc465820217"/>
      <w:r>
        <w:t>Discovery Expansion Board (DEB429A)</w:t>
      </w:r>
      <w:bookmarkEnd w:id="166"/>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lastRenderedPageBreak/>
        <w:t>Before deciding on the ST-DISCO board to host further IODVS research, it was prudent to test its capabilities. It was expected that the device should be capable of simultaneously sampling 3 ADCs as well as 1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drawing>
          <wp:inline distT="0" distB="0" distL="0" distR="0" wp14:anchorId="33807187" wp14:editId="619006E8">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122223">
      <w:pPr>
        <w:pStyle w:val="Caption"/>
        <w:jc w:val="center"/>
      </w:pPr>
      <w:bookmarkStart w:id="167" w:name="_Toc465776494"/>
      <w:r>
        <w:t xml:space="preserve">Figure </w:t>
      </w:r>
      <w:r w:rsidR="0004287A">
        <w:fldChar w:fldCharType="begin"/>
      </w:r>
      <w:r w:rsidR="0004287A">
        <w:instrText xml:space="preserve"> SEQ Figure \* ARABIC </w:instrText>
      </w:r>
      <w:r w:rsidR="0004287A">
        <w:fldChar w:fldCharType="separate"/>
      </w:r>
      <w:r w:rsidR="00055297">
        <w:rPr>
          <w:noProof/>
        </w:rPr>
        <w:t>37</w:t>
      </w:r>
      <w:r w:rsidR="0004287A">
        <w:rPr>
          <w:noProof/>
        </w:rPr>
        <w:fldChar w:fldCharType="end"/>
      </w:r>
      <w:r>
        <w:t>: STM32F429 Discovery Front</w:t>
      </w:r>
      <w:bookmarkEnd w:id="167"/>
    </w:p>
    <w:p w:rsidR="00122223" w:rsidRDefault="00122223" w:rsidP="00122223">
      <w:pPr>
        <w:keepNext/>
        <w:jc w:val="center"/>
      </w:pPr>
      <w:r>
        <w:rPr>
          <w:noProof/>
        </w:rPr>
        <w:drawing>
          <wp:inline distT="0" distB="0" distL="0" distR="0" wp14:anchorId="6D65DB54" wp14:editId="779C18AD">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122223">
      <w:pPr>
        <w:pStyle w:val="Caption"/>
        <w:jc w:val="center"/>
      </w:pPr>
      <w:bookmarkStart w:id="168" w:name="_Toc465776495"/>
      <w:r>
        <w:t xml:space="preserve">Figure </w:t>
      </w:r>
      <w:r w:rsidR="0004287A">
        <w:fldChar w:fldCharType="begin"/>
      </w:r>
      <w:r w:rsidR="0004287A">
        <w:instrText xml:space="preserve"> SEQ Figure \* ARABIC </w:instrText>
      </w:r>
      <w:r w:rsidR="0004287A">
        <w:fldChar w:fldCharType="separate"/>
      </w:r>
      <w:r w:rsidR="00055297">
        <w:rPr>
          <w:noProof/>
        </w:rPr>
        <w:t>38</w:t>
      </w:r>
      <w:r w:rsidR="0004287A">
        <w:rPr>
          <w:noProof/>
        </w:rPr>
        <w:fldChar w:fldCharType="end"/>
      </w:r>
      <w:r>
        <w:t>: STM32F429 Discovery Back with Peripheral Modules on Breadboard</w:t>
      </w:r>
      <w:bookmarkEnd w:id="168"/>
    </w:p>
    <w:p w:rsidR="00122223" w:rsidRPr="004716AB" w:rsidRDefault="00122223" w:rsidP="00122223">
      <w:r>
        <w:tab/>
        <w:t xml:space="preserve">Following successful feasibility test results, development began on the DEB429A. The final schematic with post-development annotations for use in Rev1 (future board named </w:t>
      </w:r>
      <w:r>
        <w:lastRenderedPageBreak/>
        <w:t>the DEB429B) is included in</w:t>
      </w:r>
      <w:r w:rsidR="00AF2C10">
        <w:t xml:space="preserve"> Appendix F</w:t>
      </w:r>
      <w:r>
        <w:t>. The DEB429A is responsible for integrating all of the previously discussed modules and external peripherals in order to achieve the goals outlined at the beginning of the chapter.</w:t>
      </w:r>
    </w:p>
    <w:p w:rsidR="00122223" w:rsidRDefault="00122223" w:rsidP="0078529A">
      <w:pPr>
        <w:pStyle w:val="Heading3"/>
        <w:numPr>
          <w:ilvl w:val="2"/>
          <w:numId w:val="28"/>
        </w:numPr>
      </w:pPr>
      <w:bookmarkStart w:id="169" w:name="_Toc465820218"/>
      <w:r>
        <w:t>System Architecture</w:t>
      </w:r>
      <w:bookmarkEnd w:id="169"/>
    </w:p>
    <w:p w:rsidR="00122223" w:rsidRDefault="00122223" w:rsidP="00122223">
      <w:r>
        <w:tab/>
        <w:t>The STMicroelectronics DISCO board is outfitted with a variety of sensors and onboard peripherals. In order to design a host board such as the DEB429A, it was necessary to work around or in conjunction with existing circuitry. The DISCO board schematic</w:t>
      </w:r>
      <w:sdt>
        <w:sdtPr>
          <w:id w:val="1051654488"/>
          <w:citation/>
        </w:sdt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E86260" w:rsidRPr="004A60CE" w:rsidRDefault="00E86260" w:rsidP="00E86260">
      <w:r>
        <w:tab/>
        <w:t xml:space="preserve">Note that from </w:t>
      </w:r>
      <w:r>
        <w:fldChar w:fldCharType="begin"/>
      </w:r>
      <w:r>
        <w:instrText xml:space="preserve"> REF _Ref465757764 \h </w:instrText>
      </w:r>
      <w:r>
        <w:fldChar w:fldCharType="separate"/>
      </w:r>
      <w:r w:rsidR="00055297">
        <w:t xml:space="preserve">Figure </w:t>
      </w:r>
      <w:r w:rsidR="00055297">
        <w:rPr>
          <w:noProof/>
        </w:rPr>
        <w:t>39</w:t>
      </w:r>
      <w:r>
        <w:fldChar w:fldCharType="end"/>
      </w:r>
      <w:r>
        <w:t>, because pin PA4 is used for VSYNC on the ILI9341 LCD controller, that it cannot be used as a DAC output. Therefore, a combination of GPIO outputs on VADJ1_0 and VADJ1_1 on pins PB4 and PB7 respectively, allow for selection of four discrete voltage levels as described in the next section.</w:t>
      </w:r>
    </w:p>
    <w:p w:rsidR="00E86260" w:rsidRDefault="00E86260" w:rsidP="00122223"/>
    <w:p w:rsidR="00122223" w:rsidRDefault="00122223" w:rsidP="00122223">
      <w:pPr>
        <w:keepNext/>
        <w:jc w:val="center"/>
      </w:pPr>
      <w:r>
        <w:rPr>
          <w:noProof/>
        </w:rPr>
        <w:lastRenderedPageBreak/>
        <w:drawing>
          <wp:inline distT="0" distB="0" distL="0" distR="0" wp14:anchorId="0C22BC88" wp14:editId="2BA7672D">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22875"/>
                    </a:xfrm>
                    <a:prstGeom prst="rect">
                      <a:avLst/>
                    </a:prstGeom>
                  </pic:spPr>
                </pic:pic>
              </a:graphicData>
            </a:graphic>
          </wp:inline>
        </w:drawing>
      </w:r>
    </w:p>
    <w:p w:rsidR="00122223" w:rsidRDefault="00122223" w:rsidP="00122223">
      <w:pPr>
        <w:pStyle w:val="Caption"/>
        <w:jc w:val="center"/>
      </w:pPr>
      <w:bookmarkStart w:id="170" w:name="_Ref465757764"/>
      <w:bookmarkStart w:id="171" w:name="_Toc465776496"/>
      <w:r>
        <w:t xml:space="preserve">Figure </w:t>
      </w:r>
      <w:r w:rsidR="0004287A">
        <w:fldChar w:fldCharType="begin"/>
      </w:r>
      <w:r w:rsidR="0004287A">
        <w:instrText xml:space="preserve"> SEQ Figure \* ARABIC </w:instrText>
      </w:r>
      <w:r w:rsidR="0004287A">
        <w:fldChar w:fldCharType="separate"/>
      </w:r>
      <w:r w:rsidR="00055297">
        <w:rPr>
          <w:noProof/>
        </w:rPr>
        <w:t>39</w:t>
      </w:r>
      <w:r w:rsidR="0004287A">
        <w:rPr>
          <w:noProof/>
        </w:rPr>
        <w:fldChar w:fldCharType="end"/>
      </w:r>
      <w:bookmarkEnd w:id="170"/>
      <w:r>
        <w:t>: Finalized Pinout of the STM32F429 on the STMicroelectronics DISCO Board</w:t>
      </w:r>
      <w:bookmarkEnd w:id="171"/>
    </w:p>
    <w:p w:rsidR="00122223" w:rsidRDefault="00122223" w:rsidP="0078529A">
      <w:pPr>
        <w:pStyle w:val="Heading3"/>
        <w:numPr>
          <w:ilvl w:val="2"/>
          <w:numId w:val="28"/>
        </w:numPr>
      </w:pPr>
      <w:bookmarkStart w:id="172" w:name="_Toc465820219"/>
      <w:r>
        <w:t>Analog Design</w:t>
      </w:r>
      <w:bookmarkEnd w:id="172"/>
    </w:p>
    <w:p w:rsidR="00122223" w:rsidRDefault="00122223" w:rsidP="00122223">
      <w:r>
        <w:tab/>
        <w:t>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w:t>
      </w:r>
      <w:r>
        <w:lastRenderedPageBreak/>
        <w:t xml:space="preserve">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10C47EAD" wp14:editId="5D3C79CE">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6" cy="1318072"/>
                    </a:xfrm>
                    <a:prstGeom prst="rect">
                      <a:avLst/>
                    </a:prstGeom>
                  </pic:spPr>
                </pic:pic>
              </a:graphicData>
            </a:graphic>
          </wp:inline>
        </w:drawing>
      </w:r>
    </w:p>
    <w:p w:rsidR="00122223" w:rsidRDefault="00122223" w:rsidP="00122223">
      <w:pPr>
        <w:pStyle w:val="Caption"/>
        <w:jc w:val="center"/>
      </w:pPr>
      <w:bookmarkStart w:id="173" w:name="_Toc465776497"/>
      <w:r>
        <w:t xml:space="preserve">Figure </w:t>
      </w:r>
      <w:r w:rsidR="0004287A">
        <w:fldChar w:fldCharType="begin"/>
      </w:r>
      <w:r w:rsidR="0004287A">
        <w:instrText xml:space="preserve"> SEQ Figure \* ARABIC </w:instrText>
      </w:r>
      <w:r w:rsidR="0004287A">
        <w:fldChar w:fldCharType="separate"/>
      </w:r>
      <w:r w:rsidR="00055297">
        <w:rPr>
          <w:noProof/>
        </w:rPr>
        <w:t>40</w:t>
      </w:r>
      <w:r w:rsidR="0004287A">
        <w:rPr>
          <w:noProof/>
        </w:rPr>
        <w:fldChar w:fldCharType="end"/>
      </w:r>
      <w:r>
        <w:t>: USB 5V to 3.3V Translation</w:t>
      </w:r>
      <w:r>
        <w:rPr>
          <w:noProof/>
        </w:rPr>
        <w:t xml:space="preserve"> on the DISCO Board</w:t>
      </w:r>
      <w:sdt>
        <w:sdtPr>
          <w:rPr>
            <w:noProof/>
          </w:rPr>
          <w:id w:val="1300962909"/>
          <w:citation/>
        </w:sdt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bookmarkEnd w:id="173"/>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055297">
        <w:t xml:space="preserve">Figure </w:t>
      </w:r>
      <w:r w:rsidR="00055297">
        <w:rPr>
          <w:noProof/>
        </w:rPr>
        <w:t>41</w:t>
      </w:r>
      <w:r w:rsidR="00055297">
        <w:t>: DISCO 3V3 Voltage and Current Sense Circuit</w:t>
      </w:r>
      <w:r>
        <w:fldChar w:fldCharType="end"/>
      </w:r>
      <w:r>
        <w:t>.</w:t>
      </w:r>
    </w:p>
    <w:p w:rsidR="00122223" w:rsidRDefault="00122223" w:rsidP="00122223">
      <w:pPr>
        <w:keepNext/>
        <w:jc w:val="center"/>
      </w:pPr>
      <w:r>
        <w:rPr>
          <w:noProof/>
        </w:rPr>
        <w:drawing>
          <wp:inline distT="0" distB="0" distL="0" distR="0" wp14:anchorId="7419AE32" wp14:editId="183CB69E">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122223">
      <w:pPr>
        <w:pStyle w:val="Caption"/>
        <w:jc w:val="center"/>
      </w:pPr>
      <w:bookmarkStart w:id="174" w:name="_Ref465682117"/>
      <w:bookmarkStart w:id="175" w:name="_Ref465369241"/>
      <w:bookmarkStart w:id="176" w:name="_Toc465776498"/>
      <w:r>
        <w:t xml:space="preserve">Figure </w:t>
      </w:r>
      <w:r w:rsidR="0004287A">
        <w:fldChar w:fldCharType="begin"/>
      </w:r>
      <w:r w:rsidR="0004287A">
        <w:instrText xml:space="preserve"> SEQ Figure \* ARABIC </w:instrText>
      </w:r>
      <w:r w:rsidR="0004287A">
        <w:fldChar w:fldCharType="separate"/>
      </w:r>
      <w:r w:rsidR="00055297">
        <w:rPr>
          <w:noProof/>
        </w:rPr>
        <w:t>41</w:t>
      </w:r>
      <w:r w:rsidR="0004287A">
        <w:rPr>
          <w:noProof/>
        </w:rPr>
        <w:fldChar w:fldCharType="end"/>
      </w:r>
      <w:bookmarkEnd w:id="174"/>
      <w:r>
        <w:t>: DISCO 3V3 Voltage and Current Sense Circuit</w:t>
      </w:r>
      <w:bookmarkEnd w:id="175"/>
      <w:bookmarkEnd w:id="176"/>
    </w:p>
    <w:p w:rsidR="00122223" w:rsidRDefault="00122223" w:rsidP="00122223">
      <w:r>
        <w:tab/>
        <w:t xml:space="preserve">Eight analog input signals are also delivered to the STM32F429 for ADC sampling. These analog signals provide the information necessary to determine the efficiency of each ASDM-300F module. Input current, output current, output voltage are provided, but we must know the input voltage a-priori. Fortunately, this is routed directly from the USB bus and is typically a stable 4.5 volts when drawn from a powered USB hub. Figures </w:t>
      </w:r>
      <w:r w:rsidR="00CB655E">
        <w:fldChar w:fldCharType="begin"/>
      </w:r>
      <w:r w:rsidR="00CB655E">
        <w:instrText xml:space="preserve"> REF _Ref465682117 \h </w:instrText>
      </w:r>
      <w:r w:rsidR="00CB655E">
        <w:fldChar w:fldCharType="separate"/>
      </w:r>
      <w:r w:rsidR="00055297">
        <w:t xml:space="preserve">Figure </w:t>
      </w:r>
      <w:r w:rsidR="00055297">
        <w:rPr>
          <w:noProof/>
        </w:rPr>
        <w:t>41</w:t>
      </w:r>
      <w:r w:rsidR="00CB655E">
        <w:fldChar w:fldCharType="end"/>
      </w:r>
      <w:r w:rsidR="00CB655E">
        <w:t xml:space="preserve"> </w:t>
      </w:r>
      <w:r>
        <w:t xml:space="preserve">and </w:t>
      </w:r>
      <w:r w:rsidR="00CB655E">
        <w:fldChar w:fldCharType="begin"/>
      </w:r>
      <w:r w:rsidR="00CB655E">
        <w:instrText xml:space="preserve"> REF _Ref465682134 \h </w:instrText>
      </w:r>
      <w:r w:rsidR="00CB655E">
        <w:fldChar w:fldCharType="separate"/>
      </w:r>
      <w:r w:rsidR="00055297">
        <w:t xml:space="preserve">Figure </w:t>
      </w:r>
      <w:r w:rsidR="00055297">
        <w:rPr>
          <w:noProof/>
        </w:rPr>
        <w:t>42</w:t>
      </w:r>
      <w:r w:rsidR="00CB655E">
        <w:fldChar w:fldCharType="end"/>
      </w:r>
      <w:r w:rsidR="00CB655E">
        <w:t xml:space="preserve"> </w:t>
      </w:r>
      <w:r>
        <w:t>show from where each signal is derived.</w:t>
      </w:r>
    </w:p>
    <w:p w:rsidR="00122223" w:rsidRDefault="00122223" w:rsidP="00122223">
      <w:pPr>
        <w:keepNext/>
        <w:jc w:val="center"/>
      </w:pPr>
      <w:r>
        <w:rPr>
          <w:noProof/>
        </w:rPr>
        <w:lastRenderedPageBreak/>
        <w:drawing>
          <wp:inline distT="0" distB="0" distL="0" distR="0" wp14:anchorId="5ADC5473" wp14:editId="51A0B783">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9980" cy="2536279"/>
                    </a:xfrm>
                    <a:prstGeom prst="rect">
                      <a:avLst/>
                    </a:prstGeom>
                  </pic:spPr>
                </pic:pic>
              </a:graphicData>
            </a:graphic>
          </wp:inline>
        </w:drawing>
      </w:r>
    </w:p>
    <w:p w:rsidR="00122223" w:rsidRDefault="00122223" w:rsidP="00122223">
      <w:pPr>
        <w:pStyle w:val="Caption"/>
        <w:jc w:val="center"/>
      </w:pPr>
      <w:bookmarkStart w:id="177" w:name="_Ref465682134"/>
      <w:bookmarkStart w:id="178" w:name="_Ref465388109"/>
      <w:bookmarkStart w:id="179" w:name="_Toc465776499"/>
      <w:r>
        <w:t xml:space="preserve">Figure </w:t>
      </w:r>
      <w:r w:rsidR="0004287A">
        <w:fldChar w:fldCharType="begin"/>
      </w:r>
      <w:r w:rsidR="0004287A">
        <w:instrText xml:space="preserve"> SEQ Figure \* ARABIC </w:instrText>
      </w:r>
      <w:r w:rsidR="0004287A">
        <w:fldChar w:fldCharType="separate"/>
      </w:r>
      <w:r w:rsidR="00055297">
        <w:rPr>
          <w:noProof/>
        </w:rPr>
        <w:t>42</w:t>
      </w:r>
      <w:r w:rsidR="0004287A">
        <w:rPr>
          <w:noProof/>
        </w:rPr>
        <w:fldChar w:fldCharType="end"/>
      </w:r>
      <w:bookmarkEnd w:id="177"/>
      <w:r>
        <w:t>: ASDM-300F Implementations on the DEB429A</w:t>
      </w:r>
      <w:bookmarkEnd w:id="178"/>
      <w:bookmarkEnd w:id="179"/>
    </w:p>
    <w:p w:rsidR="00122223" w:rsidRPr="003D2241" w:rsidRDefault="00122223" w:rsidP="00122223">
      <w:r>
        <w:tab/>
        <w:t xml:space="preserve">All of the voltage measurements are done through a voltage divider so that an ADC can properly evaluate high voltages without exceeding </w:t>
      </w:r>
      <w:proofErr w:type="spellStart"/>
      <w:r>
        <w:t>Vref</w:t>
      </w:r>
      <w:proofErr w:type="spellEnd"/>
      <w:r>
        <w:t>. The output voltages of the ASDM-300F 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122223">
      <w:pPr>
        <w:pStyle w:val="Caption"/>
        <w:keepNext/>
        <w:jc w:val="center"/>
      </w:pPr>
      <w:bookmarkStart w:id="180" w:name="_Toc465776549"/>
      <w:r>
        <w:lastRenderedPageBreak/>
        <w:t xml:space="preserve">Table </w:t>
      </w:r>
      <w:r w:rsidR="0004287A">
        <w:fldChar w:fldCharType="begin"/>
      </w:r>
      <w:r w:rsidR="0004287A">
        <w:instrText xml:space="preserve"> SEQ Table \* ARABIC </w:instrText>
      </w:r>
      <w:r w:rsidR="0004287A">
        <w:fldChar w:fldCharType="separate"/>
      </w:r>
      <w:r w:rsidR="00055297">
        <w:rPr>
          <w:noProof/>
        </w:rPr>
        <w:t>17</w:t>
      </w:r>
      <w:r w:rsidR="0004287A">
        <w:rPr>
          <w:noProof/>
        </w:rPr>
        <w:fldChar w:fldCharType="end"/>
      </w:r>
      <w:r>
        <w:t>: Analog Signals Provided by the DEB429A</w:t>
      </w:r>
      <w:bookmarkEnd w:id="180"/>
    </w:p>
    <w:tbl>
      <w:tblPr>
        <w:tblStyle w:val="TableGrid"/>
        <w:tblW w:w="0" w:type="auto"/>
        <w:jc w:val="center"/>
        <w:tblLook w:val="04A0" w:firstRow="1" w:lastRow="0" w:firstColumn="1" w:lastColumn="0" w:noHBand="0" w:noVBand="1"/>
      </w:tblPr>
      <w:tblGrid>
        <w:gridCol w:w="1417"/>
        <w:gridCol w:w="4068"/>
      </w:tblGrid>
      <w:tr w:rsidR="00122223" w:rsidTr="008C6D3C">
        <w:trPr>
          <w:jc w:val="center"/>
        </w:trPr>
        <w:tc>
          <w:tcPr>
            <w:tcW w:w="1417" w:type="dxa"/>
          </w:tcPr>
          <w:p w:rsidR="00122223" w:rsidRPr="003D2241" w:rsidRDefault="00122223" w:rsidP="008C6D3C">
            <w:pPr>
              <w:keepNext/>
            </w:pPr>
            <w:r w:rsidRPr="003D2241">
              <w:t>Signal</w:t>
            </w:r>
          </w:p>
        </w:tc>
        <w:tc>
          <w:tcPr>
            <w:tcW w:w="4068" w:type="dxa"/>
          </w:tcPr>
          <w:p w:rsidR="00122223" w:rsidRPr="003D2241" w:rsidRDefault="00122223" w:rsidP="008C6D3C">
            <w:pPr>
              <w:keepNext/>
            </w:pPr>
            <w:r w:rsidRPr="003D2241">
              <w:t>Description</w:t>
            </w:r>
          </w:p>
        </w:tc>
      </w:tr>
      <w:tr w:rsidR="00122223" w:rsidTr="008C6D3C">
        <w:trPr>
          <w:jc w:val="center"/>
        </w:trPr>
        <w:tc>
          <w:tcPr>
            <w:tcW w:w="1417" w:type="dxa"/>
          </w:tcPr>
          <w:p w:rsidR="00122223" w:rsidRPr="003D2241" w:rsidRDefault="00122223" w:rsidP="008C6D3C">
            <w:pPr>
              <w:keepNext/>
            </w:pPr>
            <w:r w:rsidRPr="003D2241">
              <w:t>ADC1_PII1</w:t>
            </w:r>
          </w:p>
        </w:tc>
        <w:tc>
          <w:tcPr>
            <w:tcW w:w="4068" w:type="dxa"/>
          </w:tcPr>
          <w:p w:rsidR="00122223" w:rsidRPr="003D2241" w:rsidRDefault="00122223" w:rsidP="008C6D3C">
            <w:pPr>
              <w:keepNext/>
            </w:pPr>
            <w:r w:rsidRPr="003D2241">
              <w:t>Peripheral Input Current on Domain 1</w:t>
            </w:r>
          </w:p>
        </w:tc>
      </w:tr>
      <w:tr w:rsidR="00122223" w:rsidTr="008C6D3C">
        <w:trPr>
          <w:jc w:val="center"/>
        </w:trPr>
        <w:tc>
          <w:tcPr>
            <w:tcW w:w="1417" w:type="dxa"/>
          </w:tcPr>
          <w:p w:rsidR="00122223" w:rsidRPr="003D2241" w:rsidRDefault="00122223" w:rsidP="008C6D3C">
            <w:pPr>
              <w:keepNext/>
            </w:pPr>
            <w:r w:rsidRPr="003D2241">
              <w:t>ADC1_PII2</w:t>
            </w:r>
          </w:p>
        </w:tc>
        <w:tc>
          <w:tcPr>
            <w:tcW w:w="4068" w:type="dxa"/>
          </w:tcPr>
          <w:p w:rsidR="00122223" w:rsidRPr="003D2241" w:rsidRDefault="00122223" w:rsidP="008C6D3C">
            <w:pPr>
              <w:keepNext/>
            </w:pPr>
            <w:r w:rsidRPr="003D2241">
              <w:t>Peripheral Input Current on Domain 2</w:t>
            </w:r>
          </w:p>
        </w:tc>
      </w:tr>
      <w:tr w:rsidR="00122223" w:rsidTr="008C6D3C">
        <w:trPr>
          <w:jc w:val="center"/>
        </w:trPr>
        <w:tc>
          <w:tcPr>
            <w:tcW w:w="1417" w:type="dxa"/>
          </w:tcPr>
          <w:p w:rsidR="00122223" w:rsidRPr="003D2241" w:rsidRDefault="00122223" w:rsidP="008C6D3C">
            <w:pPr>
              <w:keepNext/>
            </w:pPr>
            <w:r w:rsidRPr="003D2241">
              <w:t>ADC2_PV0</w:t>
            </w:r>
          </w:p>
        </w:tc>
        <w:tc>
          <w:tcPr>
            <w:tcW w:w="4068" w:type="dxa"/>
          </w:tcPr>
          <w:p w:rsidR="00122223" w:rsidRPr="003D2241" w:rsidRDefault="00122223" w:rsidP="008C6D3C">
            <w:pPr>
              <w:keepNext/>
            </w:pPr>
            <w:r w:rsidRPr="003D2241">
              <w:t>Voltage Domain 0 (divided by two)</w:t>
            </w:r>
          </w:p>
        </w:tc>
      </w:tr>
      <w:tr w:rsidR="00122223" w:rsidTr="008C6D3C">
        <w:trPr>
          <w:jc w:val="center"/>
        </w:trPr>
        <w:tc>
          <w:tcPr>
            <w:tcW w:w="1417" w:type="dxa"/>
          </w:tcPr>
          <w:p w:rsidR="00122223" w:rsidRPr="003D2241" w:rsidRDefault="00122223" w:rsidP="008C6D3C">
            <w:pPr>
              <w:keepNext/>
            </w:pPr>
            <w:r w:rsidRPr="003D2241">
              <w:t>ADC2_PV1</w:t>
            </w:r>
          </w:p>
        </w:tc>
        <w:tc>
          <w:tcPr>
            <w:tcW w:w="4068" w:type="dxa"/>
          </w:tcPr>
          <w:p w:rsidR="00122223" w:rsidRPr="003D2241" w:rsidRDefault="00122223" w:rsidP="008C6D3C">
            <w:pPr>
              <w:keepNext/>
            </w:pPr>
            <w:r w:rsidRPr="003D2241">
              <w:t>Voltage Domain 1 (divided by two)</w:t>
            </w:r>
          </w:p>
        </w:tc>
      </w:tr>
      <w:tr w:rsidR="00122223" w:rsidTr="008C6D3C">
        <w:trPr>
          <w:jc w:val="center"/>
        </w:trPr>
        <w:tc>
          <w:tcPr>
            <w:tcW w:w="1417" w:type="dxa"/>
          </w:tcPr>
          <w:p w:rsidR="00122223" w:rsidRPr="003D2241" w:rsidRDefault="00122223" w:rsidP="008C6D3C">
            <w:pPr>
              <w:keepNext/>
            </w:pPr>
            <w:r w:rsidRPr="003D2241">
              <w:t>ADC2_PV2</w:t>
            </w:r>
          </w:p>
        </w:tc>
        <w:tc>
          <w:tcPr>
            <w:tcW w:w="4068" w:type="dxa"/>
          </w:tcPr>
          <w:p w:rsidR="00122223" w:rsidRPr="003D2241" w:rsidRDefault="00122223" w:rsidP="008C6D3C">
            <w:pPr>
              <w:keepNext/>
            </w:pPr>
            <w:r w:rsidRPr="003D2241">
              <w:t>Voltage Domain 2 (divided by two)</w:t>
            </w:r>
          </w:p>
        </w:tc>
      </w:tr>
      <w:tr w:rsidR="00122223" w:rsidTr="008C6D3C">
        <w:trPr>
          <w:jc w:val="center"/>
        </w:trPr>
        <w:tc>
          <w:tcPr>
            <w:tcW w:w="1417" w:type="dxa"/>
          </w:tcPr>
          <w:p w:rsidR="00122223" w:rsidRPr="003D2241" w:rsidRDefault="00122223" w:rsidP="008C6D3C">
            <w:pPr>
              <w:keepNext/>
            </w:pPr>
            <w:r w:rsidRPr="003D2241">
              <w:t>ADC3_PI00</w:t>
            </w:r>
          </w:p>
        </w:tc>
        <w:tc>
          <w:tcPr>
            <w:tcW w:w="4068" w:type="dxa"/>
          </w:tcPr>
          <w:p w:rsidR="00122223" w:rsidRPr="003D2241" w:rsidRDefault="00122223" w:rsidP="008C6D3C">
            <w:pPr>
              <w:keepNext/>
            </w:pPr>
            <w:r w:rsidRPr="003D2241">
              <w:t>Peripheral Output Current on Domain 0</w:t>
            </w:r>
          </w:p>
        </w:tc>
      </w:tr>
      <w:tr w:rsidR="00122223" w:rsidTr="008C6D3C">
        <w:trPr>
          <w:jc w:val="center"/>
        </w:trPr>
        <w:tc>
          <w:tcPr>
            <w:tcW w:w="1417" w:type="dxa"/>
          </w:tcPr>
          <w:p w:rsidR="00122223" w:rsidRPr="003D2241" w:rsidRDefault="00122223" w:rsidP="008C6D3C">
            <w:pPr>
              <w:keepNext/>
            </w:pPr>
            <w:r w:rsidRPr="003D2241">
              <w:t>ADC3_PI01</w:t>
            </w:r>
          </w:p>
        </w:tc>
        <w:tc>
          <w:tcPr>
            <w:tcW w:w="4068" w:type="dxa"/>
          </w:tcPr>
          <w:p w:rsidR="00122223" w:rsidRPr="003D2241" w:rsidRDefault="00122223" w:rsidP="008C6D3C">
            <w:pPr>
              <w:keepNext/>
            </w:pPr>
            <w:r w:rsidRPr="003D2241">
              <w:t>Peripheral Output Current on Domain 1</w:t>
            </w:r>
          </w:p>
        </w:tc>
      </w:tr>
      <w:tr w:rsidR="00122223" w:rsidTr="008C6D3C">
        <w:trPr>
          <w:jc w:val="center"/>
        </w:trPr>
        <w:tc>
          <w:tcPr>
            <w:tcW w:w="1417" w:type="dxa"/>
          </w:tcPr>
          <w:p w:rsidR="00122223" w:rsidRPr="003D2241" w:rsidRDefault="00122223" w:rsidP="008C6D3C">
            <w:pPr>
              <w:keepNext/>
            </w:pPr>
            <w:r w:rsidRPr="003D2241">
              <w:t>ADC3_PI02</w:t>
            </w:r>
          </w:p>
        </w:tc>
        <w:tc>
          <w:tcPr>
            <w:tcW w:w="4068" w:type="dxa"/>
          </w:tcPr>
          <w:p w:rsidR="00122223" w:rsidRPr="003D2241" w:rsidRDefault="00122223" w:rsidP="008C6D3C">
            <w:pPr>
              <w:keepNext/>
            </w:pPr>
            <w:r w:rsidRPr="003D2241">
              <w:t>Peripheral Output Current on Domain 2</w:t>
            </w:r>
          </w:p>
        </w:tc>
      </w:tr>
    </w:tbl>
    <w:p w:rsidR="00122223" w:rsidRPr="003D2241" w:rsidRDefault="00122223" w:rsidP="00122223"/>
    <w:p w:rsidR="00122223" w:rsidRDefault="00122223" w:rsidP="00122223">
      <w:r>
        <w:tab/>
        <w:t>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w:t>
      </w:r>
      <w:r w:rsidR="00CB655E">
        <w:t xml:space="preserve"> </w:t>
      </w:r>
      <w:r w:rsidR="00CB655E">
        <w:fldChar w:fldCharType="begin"/>
      </w:r>
      <w:r w:rsidR="00CB655E">
        <w:instrText xml:space="preserve"> REF _Ref465682230 \h </w:instrText>
      </w:r>
      <w:r w:rsidR="00CB655E">
        <w:fldChar w:fldCharType="separate"/>
      </w:r>
      <w:r w:rsidR="00055297">
        <w:t xml:space="preserve">Figure </w:t>
      </w:r>
      <w:r w:rsidR="00055297">
        <w:rPr>
          <w:noProof/>
        </w:rPr>
        <w:t>43</w:t>
      </w:r>
      <w:r w:rsidR="00CB655E">
        <w:fldChar w:fldCharType="end"/>
      </w:r>
      <w:r>
        <w:t>.</w:t>
      </w:r>
    </w:p>
    <w:p w:rsidR="00122223" w:rsidRDefault="00122223" w:rsidP="00122223">
      <w:pPr>
        <w:keepNext/>
        <w:jc w:val="center"/>
      </w:pPr>
      <w:r>
        <w:rPr>
          <w:noProof/>
        </w:rPr>
        <w:drawing>
          <wp:inline distT="0" distB="0" distL="0" distR="0" wp14:anchorId="469CD883" wp14:editId="0A2B0018">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722" cy="2663690"/>
                    </a:xfrm>
                    <a:prstGeom prst="rect">
                      <a:avLst/>
                    </a:prstGeom>
                  </pic:spPr>
                </pic:pic>
              </a:graphicData>
            </a:graphic>
          </wp:inline>
        </w:drawing>
      </w:r>
    </w:p>
    <w:p w:rsidR="00122223" w:rsidRDefault="00122223" w:rsidP="00122223">
      <w:pPr>
        <w:pStyle w:val="Caption"/>
        <w:jc w:val="center"/>
      </w:pPr>
      <w:bookmarkStart w:id="181" w:name="_Ref465682230"/>
      <w:bookmarkStart w:id="182" w:name="_Ref465389102"/>
      <w:bookmarkStart w:id="183" w:name="_Toc465776500"/>
      <w:r>
        <w:t xml:space="preserve">Figure </w:t>
      </w:r>
      <w:r w:rsidR="0004287A">
        <w:fldChar w:fldCharType="begin"/>
      </w:r>
      <w:r w:rsidR="0004287A">
        <w:instrText xml:space="preserve"> SEQ Figure \* ARABIC </w:instrText>
      </w:r>
      <w:r w:rsidR="0004287A">
        <w:fldChar w:fldCharType="separate"/>
      </w:r>
      <w:r w:rsidR="00055297">
        <w:rPr>
          <w:noProof/>
        </w:rPr>
        <w:t>43</w:t>
      </w:r>
      <w:r w:rsidR="0004287A">
        <w:rPr>
          <w:noProof/>
        </w:rPr>
        <w:fldChar w:fldCharType="end"/>
      </w:r>
      <w:bookmarkEnd w:id="181"/>
      <w:r>
        <w:t>: ASDM-300F Modulation Circuitry</w:t>
      </w:r>
      <w:bookmarkEnd w:id="182"/>
      <w:bookmarkEnd w:id="183"/>
    </w:p>
    <w:p w:rsidR="00122223" w:rsidRDefault="00122223" w:rsidP="00122223">
      <w:r>
        <w:tab/>
        <w:t xml:space="preserve">The DAC output of the STM32 is simply buffered via a voltage-follower op-amp configuration. This ensures that the ASDM-300F feedback circuitry is driven by a </w:t>
      </w:r>
      <w:r>
        <w:lastRenderedPageBreak/>
        <w:t xml:space="preserve">sufficiently low-impedance source. This circuit (DAC_OUT2 </w:t>
      </w:r>
      <w:r>
        <w:sym w:font="Wingdings" w:char="F0E0"/>
      </w:r>
      <w:r>
        <w:t xml:space="preserve"> VADJ2) supplies the 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5A84BD98" wp14:editId="316A4543">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1622" cy="1167098"/>
                    </a:xfrm>
                    <a:prstGeom prst="rect">
                      <a:avLst/>
                    </a:prstGeom>
                  </pic:spPr>
                </pic:pic>
              </a:graphicData>
            </a:graphic>
          </wp:inline>
        </w:drawing>
      </w:r>
    </w:p>
    <w:p w:rsidR="00122223" w:rsidRDefault="00122223" w:rsidP="00122223">
      <w:pPr>
        <w:pStyle w:val="Caption"/>
        <w:jc w:val="center"/>
      </w:pPr>
      <w:bookmarkStart w:id="184" w:name="_Toc465776501"/>
      <w:r>
        <w:t xml:space="preserve">Figure </w:t>
      </w:r>
      <w:r w:rsidR="0004287A">
        <w:fldChar w:fldCharType="begin"/>
      </w:r>
      <w:r w:rsidR="0004287A">
        <w:instrText xml:space="preserve"> SEQ Figure \* ARABIC </w:instrText>
      </w:r>
      <w:r w:rsidR="0004287A">
        <w:fldChar w:fldCharType="separate"/>
      </w:r>
      <w:r w:rsidR="00055297">
        <w:rPr>
          <w:noProof/>
        </w:rPr>
        <w:t>44</w:t>
      </w:r>
      <w:r w:rsidR="0004287A">
        <w:rPr>
          <w:noProof/>
        </w:rPr>
        <w:fldChar w:fldCharType="end"/>
      </w:r>
      <w:r>
        <w:t>: A PPS-330D Controlling Power to a Peripheral Device</w:t>
      </w:r>
      <w:bookmarkEnd w:id="184"/>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the DISCO board has very few unused pins and therefore it was necessary to design an I/O expansion circuit by making use of </w:t>
      </w:r>
      <w:r w:rsidRPr="00A1720D">
        <w:t>SN7</w:t>
      </w:r>
      <w:r>
        <w:t>4HC259</w:t>
      </w:r>
      <w:sdt>
        <w:sdtPr>
          <w:id w:val="-463889525"/>
          <w:citation/>
        </w:sdt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As shown in</w:t>
      </w:r>
      <w:r w:rsidR="00CB655E">
        <w:t xml:space="preserve"> </w:t>
      </w:r>
      <w:r w:rsidR="00CB655E">
        <w:fldChar w:fldCharType="begin"/>
      </w:r>
      <w:r w:rsidR="00CB655E">
        <w:instrText xml:space="preserve"> REF _Ref465682264 \h </w:instrText>
      </w:r>
      <w:r w:rsidR="00CB655E">
        <w:fldChar w:fldCharType="separate"/>
      </w:r>
      <w:r w:rsidR="00055297">
        <w:t xml:space="preserve">Figure </w:t>
      </w:r>
      <w:r w:rsidR="00055297">
        <w:rPr>
          <w:noProof/>
        </w:rPr>
        <w:t>45</w:t>
      </w:r>
      <w:r w:rsidR="00CB655E">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lastRenderedPageBreak/>
        <w:drawing>
          <wp:inline distT="0" distB="0" distL="0" distR="0" wp14:anchorId="5A1F44C5" wp14:editId="7C9E23E3">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1341" cy="3652954"/>
                    </a:xfrm>
                    <a:prstGeom prst="rect">
                      <a:avLst/>
                    </a:prstGeom>
                  </pic:spPr>
                </pic:pic>
              </a:graphicData>
            </a:graphic>
          </wp:inline>
        </w:drawing>
      </w:r>
    </w:p>
    <w:p w:rsidR="00122223" w:rsidRPr="00C70090" w:rsidRDefault="00122223" w:rsidP="00122223">
      <w:pPr>
        <w:pStyle w:val="Caption"/>
        <w:jc w:val="center"/>
      </w:pPr>
      <w:bookmarkStart w:id="185" w:name="_Ref465682264"/>
      <w:bookmarkStart w:id="186" w:name="_Ref465394693"/>
      <w:bookmarkStart w:id="187" w:name="_Toc465776502"/>
      <w:r>
        <w:t xml:space="preserve">Figure </w:t>
      </w:r>
      <w:r w:rsidR="0004287A">
        <w:fldChar w:fldCharType="begin"/>
      </w:r>
      <w:r w:rsidR="0004287A">
        <w:instrText xml:space="preserve"> SEQ Figure \* ARABIC </w:instrText>
      </w:r>
      <w:r w:rsidR="0004287A">
        <w:fldChar w:fldCharType="separate"/>
      </w:r>
      <w:r w:rsidR="00055297">
        <w:rPr>
          <w:noProof/>
        </w:rPr>
        <w:t>45</w:t>
      </w:r>
      <w:r w:rsidR="0004287A">
        <w:rPr>
          <w:noProof/>
        </w:rPr>
        <w:fldChar w:fldCharType="end"/>
      </w:r>
      <w:bookmarkEnd w:id="185"/>
      <w:r>
        <w:t>: I/O Expansion Enabling PPS-330D Selection</w:t>
      </w:r>
      <w:bookmarkEnd w:id="186"/>
      <w:bookmarkEnd w:id="187"/>
    </w:p>
    <w:p w:rsidR="00122223" w:rsidRDefault="00122223" w:rsidP="0078529A">
      <w:pPr>
        <w:pStyle w:val="Heading3"/>
        <w:numPr>
          <w:ilvl w:val="2"/>
          <w:numId w:val="28"/>
        </w:numPr>
      </w:pPr>
      <w:bookmarkStart w:id="188" w:name="_Toc465820220"/>
      <w:r>
        <w:t>Digital Design</w:t>
      </w:r>
      <w:bookmarkEnd w:id="188"/>
    </w:p>
    <w:p w:rsidR="00122223" w:rsidRDefault="00122223" w:rsidP="00122223">
      <w:r>
        <w:tab/>
        <w:t>The original PEGMA design was limited to the UART for external communication. With modern UART</w:t>
      </w:r>
      <w:r>
        <w:sym w:font="Wingdings" w:char="F0E0"/>
      </w:r>
      <w:r>
        <w:t>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lastRenderedPageBreak/>
        <w:drawing>
          <wp:inline distT="0" distB="0" distL="0" distR="0" wp14:anchorId="426558EB" wp14:editId="4510F654">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845" cy="1665888"/>
                    </a:xfrm>
                    <a:prstGeom prst="rect">
                      <a:avLst/>
                    </a:prstGeom>
                  </pic:spPr>
                </pic:pic>
              </a:graphicData>
            </a:graphic>
          </wp:inline>
        </w:drawing>
      </w:r>
    </w:p>
    <w:p w:rsidR="00122223" w:rsidRDefault="00122223" w:rsidP="00122223">
      <w:pPr>
        <w:pStyle w:val="Caption"/>
        <w:jc w:val="center"/>
      </w:pPr>
      <w:bookmarkStart w:id="189" w:name="_Toc465776503"/>
      <w:r>
        <w:t xml:space="preserve">Figure </w:t>
      </w:r>
      <w:r w:rsidR="0004287A">
        <w:fldChar w:fldCharType="begin"/>
      </w:r>
      <w:r w:rsidR="0004287A">
        <w:instrText xml:space="preserve"> SEQ Figure \* ARABIC </w:instrText>
      </w:r>
      <w:r w:rsidR="0004287A">
        <w:fldChar w:fldCharType="separate"/>
      </w:r>
      <w:r w:rsidR="00055297">
        <w:rPr>
          <w:noProof/>
        </w:rPr>
        <w:t>46</w:t>
      </w:r>
      <w:r w:rsidR="0004287A">
        <w:rPr>
          <w:noProof/>
        </w:rPr>
        <w:fldChar w:fldCharType="end"/>
      </w:r>
      <w:r>
        <w:t>: The UM232H Hi-Speed USB 2.0 Module</w:t>
      </w:r>
      <w:sdt>
        <w:sdtPr>
          <w:id w:val="1483280059"/>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bookmarkEnd w:id="189"/>
    </w:p>
    <w:p w:rsidR="00122223" w:rsidRDefault="00122223" w:rsidP="00122223">
      <w:pPr>
        <w:keepNext/>
        <w:jc w:val="center"/>
      </w:pPr>
      <w:r>
        <w:rPr>
          <w:noProof/>
        </w:rPr>
        <w:drawing>
          <wp:inline distT="0" distB="0" distL="0" distR="0" wp14:anchorId="36C6CEE1" wp14:editId="03FB69D4">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3913" cy="2728816"/>
                    </a:xfrm>
                    <a:prstGeom prst="rect">
                      <a:avLst/>
                    </a:prstGeom>
                  </pic:spPr>
                </pic:pic>
              </a:graphicData>
            </a:graphic>
          </wp:inline>
        </w:drawing>
      </w:r>
    </w:p>
    <w:p w:rsidR="00122223" w:rsidRPr="003703D9" w:rsidRDefault="00122223" w:rsidP="00122223">
      <w:pPr>
        <w:pStyle w:val="Caption"/>
        <w:jc w:val="center"/>
      </w:pPr>
      <w:bookmarkStart w:id="190" w:name="_Toc465776504"/>
      <w:r>
        <w:t xml:space="preserve">Figure </w:t>
      </w:r>
      <w:r w:rsidR="0004287A">
        <w:fldChar w:fldCharType="begin"/>
      </w:r>
      <w:r w:rsidR="0004287A">
        <w:instrText xml:space="preserve"> SEQ Figure \* ARABIC </w:instrText>
      </w:r>
      <w:r w:rsidR="0004287A">
        <w:fldChar w:fldCharType="separate"/>
      </w:r>
      <w:r w:rsidR="00055297">
        <w:rPr>
          <w:noProof/>
        </w:rPr>
        <w:t>47</w:t>
      </w:r>
      <w:r w:rsidR="0004287A">
        <w:rPr>
          <w:noProof/>
        </w:rPr>
        <w:fldChar w:fldCharType="end"/>
      </w:r>
      <w:r>
        <w:t>: The UM232H Module as Connected to the STM32F429 via the DEB429A</w:t>
      </w:r>
      <w:bookmarkEnd w:id="190"/>
    </w:p>
    <w:p w:rsidR="008E4524" w:rsidRDefault="008E4524" w:rsidP="008E4524">
      <w:pPr>
        <w:ind w:firstLine="720"/>
      </w:pPr>
      <w:bookmarkStart w:id="191" w:name="_Toc465297452"/>
      <w:bookmarkStart w:id="192" w:name="_Ref465310230"/>
      <w:r>
        <w:t xml:space="preserve">The module was programmed using proprietary software from FTDI in order to set the FIFO mode and commission a vendor identifier and a device identifier. Raw bandwidth testing of the device using standard Microsoft Windows virtual </w:t>
      </w:r>
      <w:proofErr w:type="spellStart"/>
      <w:r>
        <w:t>comm</w:t>
      </w:r>
      <w:proofErr w:type="spellEnd"/>
      <w:r>
        <w:t xml:space="preserve">-port (VCP) drivers yielded approximately 112Mbps. In order to achieve the higher 480Mbps speeds, it would be necessary to write custom drivers that do not result in a virtual </w:t>
      </w:r>
      <w:proofErr w:type="spellStart"/>
      <w:r>
        <w:t>comm</w:t>
      </w:r>
      <w:proofErr w:type="spellEnd"/>
      <w:r>
        <w:t>-port and would thus be incompatible with existing software. Regardless, 112Mbps is capable of transmitting (as per the previous example) 8MB in approximately 500ms which is acceptable per the system requirements.</w:t>
      </w:r>
    </w:p>
    <w:p w:rsidR="008E4524" w:rsidRDefault="008E4524" w:rsidP="008E4524">
      <w:pPr>
        <w:keepNext/>
        <w:jc w:val="center"/>
      </w:pPr>
      <w:r>
        <w:rPr>
          <w:noProof/>
        </w:rPr>
        <w:lastRenderedPageBreak/>
        <w:drawing>
          <wp:inline distT="0" distB="0" distL="0" distR="0" wp14:anchorId="5F17A68E" wp14:editId="295D8CCC">
            <wp:extent cx="3268639" cy="2453313"/>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04EF4794" wp14:editId="6A99A798">
            <wp:extent cx="2845435" cy="1125855"/>
            <wp:effectExtent l="0" t="0" r="0" b="0"/>
            <wp:docPr id="117" name="Picture 117"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8E4524" w:rsidRDefault="008E4524" w:rsidP="008E4524">
      <w:pPr>
        <w:pStyle w:val="Caption"/>
        <w:jc w:val="center"/>
      </w:pPr>
      <w:r>
        <w:t xml:space="preserve">Figure </w:t>
      </w:r>
      <w:r>
        <w:rPr>
          <w:noProof/>
        </w:rPr>
        <w:t>48</w:t>
      </w:r>
      <w:r>
        <w:t>: UM232H Location on the DEB429A</w:t>
      </w:r>
    </w:p>
    <w:p w:rsidR="008E4524" w:rsidRDefault="008E4524" w:rsidP="008E4524">
      <w:r>
        <w:tab/>
        <w:t xml:space="preserve">All of the peripheral devices that were tested on the PEGMA board are also included on the DEB429A. Refer to </w:t>
      </w:r>
      <w:r w:rsidR="00AF2C10">
        <w:t xml:space="preserve">Chapter 3 </w:t>
      </w:r>
      <w:r>
        <w:t>for further details of each device. These include:</w:t>
      </w:r>
    </w:p>
    <w:p w:rsidR="008E4524" w:rsidRDefault="008E4524" w:rsidP="008E4524">
      <w:pPr>
        <w:pStyle w:val="ListParagraph"/>
        <w:numPr>
          <w:ilvl w:val="0"/>
          <w:numId w:val="12"/>
        </w:numPr>
      </w:pPr>
      <w:r>
        <w:t>Microchip MCP25AA512 512K EEPROM</w:t>
      </w:r>
    </w:p>
    <w:p w:rsidR="008E4524" w:rsidRDefault="008E4524" w:rsidP="008E4524">
      <w:pPr>
        <w:pStyle w:val="ListParagraph"/>
        <w:numPr>
          <w:ilvl w:val="0"/>
          <w:numId w:val="12"/>
        </w:numPr>
      </w:pPr>
      <w:proofErr w:type="spellStart"/>
      <w:r>
        <w:t>Numonyx</w:t>
      </w:r>
      <w:proofErr w:type="spellEnd"/>
      <w:r>
        <w:t xml:space="preserve"> M25PX NOR Serial Flash</w:t>
      </w:r>
    </w:p>
    <w:p w:rsidR="008E4524" w:rsidRDefault="008E4524" w:rsidP="008E4524">
      <w:pPr>
        <w:pStyle w:val="ListParagraph"/>
        <w:numPr>
          <w:ilvl w:val="0"/>
          <w:numId w:val="12"/>
        </w:numPr>
      </w:pPr>
      <w:r>
        <w:t>Lexar microSD Card</w:t>
      </w:r>
    </w:p>
    <w:p w:rsidR="008E4524" w:rsidRDefault="008E4524" w:rsidP="008E4524">
      <w:pPr>
        <w:pStyle w:val="ListParagraph"/>
        <w:numPr>
          <w:ilvl w:val="0"/>
          <w:numId w:val="12"/>
        </w:numPr>
      </w:pPr>
      <w:proofErr w:type="spellStart"/>
      <w:r>
        <w:t>Sandisk</w:t>
      </w:r>
      <w:proofErr w:type="spellEnd"/>
      <w:r>
        <w:t xml:space="preserve"> microSD Card</w:t>
      </w:r>
    </w:p>
    <w:p w:rsidR="008E4524" w:rsidRDefault="008E4524" w:rsidP="008E4524">
      <w:pPr>
        <w:pStyle w:val="ListParagraph"/>
        <w:numPr>
          <w:ilvl w:val="0"/>
          <w:numId w:val="12"/>
        </w:numPr>
      </w:pPr>
      <w:proofErr w:type="spellStart"/>
      <w:r>
        <w:t>Swissbit</w:t>
      </w:r>
      <w:proofErr w:type="spellEnd"/>
      <w:r>
        <w:t xml:space="preserve"> microSD Card</w:t>
      </w:r>
    </w:p>
    <w:p w:rsidR="008E4524" w:rsidRPr="003220EF" w:rsidRDefault="008E4524" w:rsidP="008E4524">
      <w:pPr>
        <w:pStyle w:val="ListParagraph"/>
        <w:numPr>
          <w:ilvl w:val="0"/>
          <w:numId w:val="12"/>
        </w:numPr>
      </w:pPr>
      <w:r>
        <w:t>Honeywell HIH-6131 Temperature / Humidity Sensor</w:t>
      </w:r>
    </w:p>
    <w:p w:rsidR="008E4524" w:rsidRDefault="008E4524" w:rsidP="008E4524">
      <w:r>
        <w:tab/>
        <w:t>The DEB429A adds the following additional peripheral devices:</w:t>
      </w:r>
    </w:p>
    <w:p w:rsidR="008E4524" w:rsidRDefault="008E4524" w:rsidP="008E4524">
      <w:pPr>
        <w:pStyle w:val="ListParagraph"/>
        <w:numPr>
          <w:ilvl w:val="0"/>
          <w:numId w:val="13"/>
        </w:numPr>
      </w:pPr>
      <w:r>
        <w:t>Microchip SST26VF NAND Serial Flash</w:t>
      </w:r>
    </w:p>
    <w:p w:rsidR="008E4524" w:rsidRDefault="008E4524" w:rsidP="008E4524">
      <w:pPr>
        <w:pStyle w:val="ListParagraph"/>
        <w:numPr>
          <w:ilvl w:val="0"/>
          <w:numId w:val="13"/>
        </w:numPr>
      </w:pPr>
      <w:r>
        <w:t>SiLabs Si1143 Optical Proximity Sensor</w:t>
      </w:r>
    </w:p>
    <w:p w:rsidR="008E4524" w:rsidRDefault="008E4524" w:rsidP="008E4524">
      <w:pPr>
        <w:pStyle w:val="ListParagraph"/>
        <w:numPr>
          <w:ilvl w:val="0"/>
          <w:numId w:val="13"/>
        </w:numPr>
      </w:pPr>
      <w:proofErr w:type="spellStart"/>
      <w:r>
        <w:t>Adafruit</w:t>
      </w:r>
      <w:proofErr w:type="spellEnd"/>
      <w:r>
        <w:t xml:space="preserve"> ESP12 </w:t>
      </w:r>
      <w:proofErr w:type="spellStart"/>
      <w:r>
        <w:t>WiFi</w:t>
      </w:r>
      <w:proofErr w:type="spellEnd"/>
      <w:r>
        <w:t xml:space="preserve"> module</w:t>
      </w:r>
    </w:p>
    <w:p w:rsidR="008E4524" w:rsidRDefault="008E4524" w:rsidP="008E4524">
      <w:pPr>
        <w:pStyle w:val="ListParagraph"/>
        <w:numPr>
          <w:ilvl w:val="0"/>
          <w:numId w:val="13"/>
        </w:numPr>
      </w:pPr>
      <w:r>
        <w:t>STMicroelectronics SBT263C1A Bluetooth module</w:t>
      </w:r>
    </w:p>
    <w:p w:rsidR="008E4524" w:rsidRDefault="008E4524" w:rsidP="008E4524">
      <w:pPr>
        <w:pStyle w:val="ListParagraph"/>
        <w:numPr>
          <w:ilvl w:val="0"/>
          <w:numId w:val="13"/>
        </w:numPr>
      </w:pPr>
      <w:r>
        <w:t>PLR-5010D (3x)</w:t>
      </w:r>
    </w:p>
    <w:p w:rsidR="008E4524" w:rsidRDefault="008E4524" w:rsidP="0078529A">
      <w:pPr>
        <w:pStyle w:val="Heading4"/>
        <w:numPr>
          <w:ilvl w:val="3"/>
          <w:numId w:val="28"/>
        </w:numPr>
      </w:pPr>
      <w:r>
        <w:lastRenderedPageBreak/>
        <w:t>Microchip SST26VF Serial Flash</w:t>
      </w:r>
    </w:p>
    <w:p w:rsidR="008E4524" w:rsidRDefault="008E4524" w:rsidP="008E4524">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8E4524" w:rsidRDefault="008E4524" w:rsidP="008E4524">
      <w:pPr>
        <w:keepNext/>
        <w:jc w:val="center"/>
      </w:pPr>
      <w:r>
        <w:rPr>
          <w:noProof/>
        </w:rPr>
        <w:drawing>
          <wp:inline distT="0" distB="0" distL="0" distR="0" wp14:anchorId="23BF6037" wp14:editId="7FDAEA54">
            <wp:extent cx="3398293" cy="277382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453" cy="2778848"/>
                    </a:xfrm>
                    <a:prstGeom prst="rect">
                      <a:avLst/>
                    </a:prstGeom>
                  </pic:spPr>
                </pic:pic>
              </a:graphicData>
            </a:graphic>
          </wp:inline>
        </w:drawing>
      </w:r>
    </w:p>
    <w:p w:rsidR="008E4524" w:rsidRDefault="008E4524" w:rsidP="008E4524">
      <w:pPr>
        <w:pStyle w:val="Caption"/>
        <w:jc w:val="center"/>
      </w:pPr>
      <w:r>
        <w:t xml:space="preserve">Figure </w:t>
      </w:r>
      <w:r>
        <w:rPr>
          <w:noProof/>
        </w:rPr>
        <w:t>49</w:t>
      </w:r>
      <w:r>
        <w:t>: SST25VF064B Control Block Diagram</w:t>
      </w:r>
      <w:r w:rsidRPr="00FC40E7">
        <w:t xml:space="preserve"> </w:t>
      </w:r>
      <w:sdt>
        <w:sdtPr>
          <w:id w:val="-637185053"/>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8E4524" w:rsidRDefault="008E4524" w:rsidP="008E4524">
      <w:r>
        <w:tab/>
        <w:t>The SST26VF064B</w:t>
      </w:r>
      <w:sdt>
        <w:sdtPr>
          <w:id w:val="-1912533931"/>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8E4524" w:rsidRDefault="008E4524" w:rsidP="0078529A">
      <w:pPr>
        <w:pStyle w:val="Heading4"/>
        <w:numPr>
          <w:ilvl w:val="3"/>
          <w:numId w:val="28"/>
        </w:numPr>
      </w:pPr>
      <w:r>
        <w:t>Silicon Labs Si1143 Optical Proximity Sensor</w:t>
      </w:r>
      <w:sdt>
        <w:sdtPr>
          <w:id w:val="-246116509"/>
          <w:citation/>
        </w:sdtPr>
        <w:sdtContent>
          <w:r>
            <w:fldChar w:fldCharType="begin"/>
          </w:r>
          <w:r>
            <w:instrText xml:space="preserve"> CITATION Sil16 \l 1033 </w:instrText>
          </w:r>
          <w:r>
            <w:fldChar w:fldCharType="separate"/>
          </w:r>
          <w:r>
            <w:rPr>
              <w:noProof/>
            </w:rPr>
            <w:t xml:space="preserve"> </w:t>
          </w:r>
          <w:r w:rsidRPr="00057568">
            <w:rPr>
              <w:noProof/>
            </w:rPr>
            <w:t>[35]</w:t>
          </w:r>
          <w:r>
            <w:fldChar w:fldCharType="end"/>
          </w:r>
        </w:sdtContent>
      </w:sdt>
    </w:p>
    <w:p w:rsidR="008E4524" w:rsidRDefault="008E4524" w:rsidP="008E4524">
      <w:pPr>
        <w:ind w:firstLine="720"/>
      </w:pPr>
      <w:r>
        <w:t>The Si114x series of sensors are optical proximity / ambient light detectors with onboard LED driving circuitry. These parts operate over an I2C interface and have a wide supply voltage range of 1.71 to 3.6V. Because the device operates via I2C, IODVS can take advantage of the voltage-independent states while writing to the device in addition to while the device is taking measurements.</w:t>
      </w:r>
    </w:p>
    <w:p w:rsidR="008E4524" w:rsidRDefault="008E4524" w:rsidP="008E4524">
      <w:pPr>
        <w:keepNext/>
        <w:jc w:val="center"/>
      </w:pPr>
      <w:r>
        <w:rPr>
          <w:noProof/>
        </w:rPr>
        <w:lastRenderedPageBreak/>
        <w:drawing>
          <wp:inline distT="0" distB="0" distL="0" distR="0" wp14:anchorId="0C5C9C3E" wp14:editId="57E2B696">
            <wp:extent cx="4744122" cy="253230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880" cy="2534847"/>
                    </a:xfrm>
                    <a:prstGeom prst="rect">
                      <a:avLst/>
                    </a:prstGeom>
                  </pic:spPr>
                </pic:pic>
              </a:graphicData>
            </a:graphic>
          </wp:inline>
        </w:drawing>
      </w:r>
    </w:p>
    <w:p w:rsidR="008E4524" w:rsidRDefault="008E4524" w:rsidP="008E4524">
      <w:pPr>
        <w:pStyle w:val="Caption"/>
        <w:jc w:val="center"/>
      </w:pPr>
      <w:bookmarkStart w:id="193" w:name="_Toc465776505"/>
      <w:r>
        <w:t xml:space="preserve">Figure </w:t>
      </w:r>
      <w:r w:rsidR="0004287A">
        <w:fldChar w:fldCharType="begin"/>
      </w:r>
      <w:r w:rsidR="0004287A">
        <w:instrText xml:space="preserve"> SEQ Figure \* ARABIC </w:instrText>
      </w:r>
      <w:r w:rsidR="0004287A">
        <w:fldChar w:fldCharType="separate"/>
      </w:r>
      <w:r w:rsidR="00055297">
        <w:rPr>
          <w:noProof/>
        </w:rPr>
        <w:t>48</w:t>
      </w:r>
      <w:r w:rsidR="0004287A">
        <w:rPr>
          <w:noProof/>
        </w:rPr>
        <w:fldChar w:fldCharType="end"/>
      </w:r>
      <w:r>
        <w:t>: Si1141 Typical Application Circuit</w:t>
      </w:r>
      <w:bookmarkEnd w:id="193"/>
    </w:p>
    <w:p w:rsidR="008E4524" w:rsidRDefault="008E4524" w:rsidP="008E4524">
      <w:pPr>
        <w:ind w:firstLine="720"/>
      </w:pPr>
      <w:r>
        <w:t>These sensors are typically used for proximity detection in restrooms and more recently are being fitted for use in wearable heart-rate monitors. Both use-cases are battery powered and therefore minimized power consumption is a primary figure of merit. Note that external LEDs may be driven from any voltage source necessary to overcome the forward voltage drop resulting from the desired current setting. LED voltage does not affect the effectiveness of IODVS.</w:t>
      </w:r>
    </w:p>
    <w:p w:rsidR="008E4524" w:rsidRPr="00E21BDA" w:rsidRDefault="008E4524" w:rsidP="008E4524">
      <w:pPr>
        <w:ind w:firstLine="720"/>
      </w:pPr>
      <w:r>
        <w:t>Proximity detection can operate in autonomous mode. In this mode, the device remains asleep during normal operation, but wakes up periodically in order to take optical measurements. Sleep mode draws approximately 2µA and with autonomous sampling, the device will operate the vast majority of its time in this mode. With this in mind, for the purposes of IODVS estimates, one can assume a very low-duty cycle.</w:t>
      </w:r>
    </w:p>
    <w:p w:rsidR="008E4524" w:rsidRDefault="008E4524" w:rsidP="0078529A">
      <w:pPr>
        <w:pStyle w:val="Heading4"/>
        <w:numPr>
          <w:ilvl w:val="3"/>
          <w:numId w:val="28"/>
        </w:numPr>
      </w:pPr>
      <w:proofErr w:type="spellStart"/>
      <w:r>
        <w:t>Adafruit</w:t>
      </w:r>
      <w:proofErr w:type="spellEnd"/>
      <w:r>
        <w:t xml:space="preserve"> ESP-12E </w:t>
      </w:r>
      <w:proofErr w:type="spellStart"/>
      <w:r>
        <w:t>WiFi</w:t>
      </w:r>
      <w:proofErr w:type="spellEnd"/>
      <w:r>
        <w:t xml:space="preserve"> Module</w:t>
      </w:r>
    </w:p>
    <w:p w:rsidR="008E4524" w:rsidRPr="002F1CB3" w:rsidRDefault="008E4524" w:rsidP="008E4524">
      <w:pPr>
        <w:ind w:firstLine="720"/>
      </w:pPr>
      <w:r>
        <w:t xml:space="preserve">The ESP-8266 is the first </w:t>
      </w:r>
      <w:proofErr w:type="spellStart"/>
      <w:r>
        <w:t>WiFi</w:t>
      </w:r>
      <w:proofErr w:type="spellEnd"/>
      <w:r>
        <w:t xml:space="preserve"> </w:t>
      </w:r>
      <w:proofErr w:type="spellStart"/>
      <w:r>
        <w:t>SoC</w:t>
      </w:r>
      <w:proofErr w:type="spellEnd"/>
      <w:r>
        <w:t xml:space="preserve"> to date that achieves a price point below $3. Because of the extremely low-cost, the device is eligible for applications in millions of </w:t>
      </w:r>
      <w:proofErr w:type="spellStart"/>
      <w:r>
        <w:t>IoT</w:t>
      </w:r>
      <w:proofErr w:type="spellEnd"/>
      <w:r>
        <w:t xml:space="preserve"> devices. These devices are typically sensors that sample their environment and then communicate their findings to a server via the internet.</w:t>
      </w:r>
    </w:p>
    <w:p w:rsidR="008E4524" w:rsidRDefault="008E4524" w:rsidP="008E4524">
      <w:pPr>
        <w:keepNext/>
        <w:jc w:val="center"/>
      </w:pPr>
      <w:r>
        <w:rPr>
          <w:noProof/>
        </w:rPr>
        <w:lastRenderedPageBreak/>
        <w:drawing>
          <wp:inline distT="0" distB="0" distL="0" distR="0" wp14:anchorId="2F837DF2" wp14:editId="62838481">
            <wp:extent cx="3173506" cy="2382964"/>
            <wp:effectExtent l="0" t="0" r="8255" b="0"/>
            <wp:docPr id="120" name="Picture 120" descr="https://cdn-shop.adafruit.com/970x728/24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https://cdn-shop.adafruit.com/970x728/2491-0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2429" cy="2389664"/>
                    </a:xfrm>
                    <a:prstGeom prst="rect">
                      <a:avLst/>
                    </a:prstGeom>
                    <a:noFill/>
                    <a:ln>
                      <a:noFill/>
                    </a:ln>
                  </pic:spPr>
                </pic:pic>
              </a:graphicData>
            </a:graphic>
          </wp:inline>
        </w:drawing>
      </w:r>
    </w:p>
    <w:p w:rsidR="008E4524" w:rsidRDefault="008E4524" w:rsidP="008E4524">
      <w:pPr>
        <w:pStyle w:val="Caption"/>
        <w:jc w:val="center"/>
      </w:pPr>
      <w:bookmarkStart w:id="194" w:name="_Toc465776506"/>
      <w:r>
        <w:t xml:space="preserve">Figure </w:t>
      </w:r>
      <w:r w:rsidR="0004287A">
        <w:fldChar w:fldCharType="begin"/>
      </w:r>
      <w:r w:rsidR="0004287A">
        <w:instrText xml:space="preserve"> SEQ Figure \* ARABIC </w:instrText>
      </w:r>
      <w:r w:rsidR="0004287A">
        <w:fldChar w:fldCharType="separate"/>
      </w:r>
      <w:r w:rsidR="00055297">
        <w:rPr>
          <w:noProof/>
        </w:rPr>
        <w:t>49</w:t>
      </w:r>
      <w:r w:rsidR="0004287A">
        <w:rPr>
          <w:noProof/>
        </w:rPr>
        <w:fldChar w:fldCharType="end"/>
      </w:r>
      <w:r>
        <w:t>: ESP-12E Module with RF Shield Removed</w:t>
      </w:r>
      <w:bookmarkEnd w:id="194"/>
    </w:p>
    <w:p w:rsidR="008E4524" w:rsidRPr="002F1CB3" w:rsidRDefault="008E4524" w:rsidP="008E4524">
      <w:r>
        <w:tab/>
        <w:t xml:space="preserve">The ESP-12E is a good candidate for IODVS because </w:t>
      </w:r>
      <w:r w:rsidR="009B0300">
        <w:t xml:space="preserve">the voltage can be </w:t>
      </w:r>
      <w:r w:rsidR="00E86260">
        <w:t>reduced</w:t>
      </w:r>
      <w:r w:rsidR="009B0300">
        <w:t xml:space="preserve"> from 3.3V to at least 3.0V during the voltage</w:t>
      </w:r>
      <w:r w:rsidR="00E86260">
        <w:t>-</w:t>
      </w:r>
      <w:r w:rsidR="009B0300">
        <w:t>independent states. Also, due to the nature of the internet, the voltage-independent states may be extremely long in duration compared to the length of the voltage-dependent states.</w:t>
      </w:r>
      <w:r>
        <w:t xml:space="preserve"> </w:t>
      </w:r>
      <w:r w:rsidR="009B0300">
        <w:t>The length of each operation is non-deterministic and will therefore require an online detection for operation completion.</w:t>
      </w:r>
    </w:p>
    <w:p w:rsidR="008E4524" w:rsidRDefault="008E4524" w:rsidP="0078529A">
      <w:pPr>
        <w:pStyle w:val="Heading4"/>
        <w:numPr>
          <w:ilvl w:val="3"/>
          <w:numId w:val="28"/>
        </w:numPr>
      </w:pPr>
      <w:r>
        <w:t>STMicroelectronics SBT263C1A Bluetooth Module</w:t>
      </w:r>
    </w:p>
    <w:p w:rsidR="009B0300" w:rsidRDefault="009B0300" w:rsidP="00BF56A3">
      <w:pPr>
        <w:ind w:firstLine="720"/>
      </w:pPr>
      <w:r>
        <w:t xml:space="preserve">The SBT263C1A </w:t>
      </w:r>
      <w:r w:rsidR="00BF56A3">
        <w:t xml:space="preserve">Bluetooth module </w:t>
      </w:r>
      <w:r>
        <w:t xml:space="preserve">can be </w:t>
      </w:r>
      <w:r w:rsidR="00BF56A3">
        <w:t>powered from a supply voltage as low as 2.0V. The device communicates to the host via UART and provides a Bluetooth v3.0 stack. The serial port profile is included for UART pass through at up to 560Kbps.</w:t>
      </w:r>
    </w:p>
    <w:p w:rsidR="00BF56A3" w:rsidRDefault="00BF56A3" w:rsidP="00BF56A3">
      <w:pPr>
        <w:keepNext/>
        <w:ind w:firstLine="720"/>
        <w:jc w:val="center"/>
      </w:pPr>
      <w:r>
        <w:rPr>
          <w:noProof/>
        </w:rPr>
        <w:drawing>
          <wp:inline distT="0" distB="0" distL="0" distR="0" wp14:anchorId="6A7F2FAA" wp14:editId="2C546EB1">
            <wp:extent cx="3238500"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305050"/>
                    </a:xfrm>
                    <a:prstGeom prst="rect">
                      <a:avLst/>
                    </a:prstGeom>
                  </pic:spPr>
                </pic:pic>
              </a:graphicData>
            </a:graphic>
          </wp:inline>
        </w:drawing>
      </w:r>
    </w:p>
    <w:p w:rsidR="00BF56A3" w:rsidRPr="009B0300" w:rsidRDefault="00BF56A3" w:rsidP="00BF56A3">
      <w:pPr>
        <w:pStyle w:val="Caption"/>
        <w:jc w:val="center"/>
      </w:pPr>
      <w:bookmarkStart w:id="195" w:name="_Toc465776507"/>
      <w:r>
        <w:t xml:space="preserve">Figure </w:t>
      </w:r>
      <w:r w:rsidR="0004287A">
        <w:fldChar w:fldCharType="begin"/>
      </w:r>
      <w:r w:rsidR="0004287A">
        <w:instrText xml:space="preserve"> SEQ Figure \* ARABIC </w:instrText>
      </w:r>
      <w:r w:rsidR="0004287A">
        <w:fldChar w:fldCharType="separate"/>
      </w:r>
      <w:r w:rsidR="00055297">
        <w:rPr>
          <w:noProof/>
        </w:rPr>
        <w:t>50</w:t>
      </w:r>
      <w:r w:rsidR="0004287A">
        <w:rPr>
          <w:noProof/>
        </w:rPr>
        <w:fldChar w:fldCharType="end"/>
      </w:r>
      <w:r>
        <w:t>: The SBT263C1A Bluetooth Module</w:t>
      </w:r>
      <w:bookmarkEnd w:id="195"/>
    </w:p>
    <w:p w:rsidR="008E4524" w:rsidRDefault="008E4524" w:rsidP="0078529A">
      <w:pPr>
        <w:pStyle w:val="Heading4"/>
        <w:numPr>
          <w:ilvl w:val="3"/>
          <w:numId w:val="28"/>
        </w:numPr>
      </w:pPr>
      <w:r>
        <w:lastRenderedPageBreak/>
        <w:t>PLR-5010D Programmable Load Regulator</w:t>
      </w:r>
    </w:p>
    <w:p w:rsidR="00BF56A3" w:rsidRDefault="00BF56A3" w:rsidP="00BF56A3">
      <w:pPr>
        <w:ind w:firstLine="432"/>
      </w:pPr>
      <w:r>
        <w:t>Three PLR-5010D modules are designed into the DEB429A circuit board. One is connected to each power supply. This enables experiments to test the effects of dynamic efficiency-triggered domain switching.</w:t>
      </w:r>
    </w:p>
    <w:p w:rsidR="00BF56A3" w:rsidRDefault="00BF56A3" w:rsidP="0078529A">
      <w:pPr>
        <w:pStyle w:val="Heading3"/>
        <w:numPr>
          <w:ilvl w:val="2"/>
          <w:numId w:val="28"/>
        </w:numPr>
      </w:pPr>
      <w:bookmarkStart w:id="196" w:name="_Toc465820221"/>
      <w:r>
        <w:t>Results</w:t>
      </w:r>
      <w:bookmarkEnd w:id="196"/>
    </w:p>
    <w:p w:rsidR="00BF56A3" w:rsidRDefault="00BF56A3" w:rsidP="00BF56A3">
      <w:pPr>
        <w:ind w:firstLine="432"/>
      </w:pPr>
      <w:r>
        <w:t>The DEB429A was manufactured and fitted with the peripheral devices described previously in this chapter, as well as with a STM32F429 DISCO board.</w:t>
      </w:r>
      <w:r w:rsidR="005B2C10">
        <w:t xml:space="preserve"> The final assembly is shown below in</w:t>
      </w:r>
      <w:r w:rsidR="00EE0CE5">
        <w:t xml:space="preserve"> </w:t>
      </w:r>
      <w:r w:rsidR="00EE0CE5">
        <w:fldChar w:fldCharType="begin"/>
      </w:r>
      <w:r w:rsidR="00EE0CE5">
        <w:instrText xml:space="preserve"> REF _Ref465682510 \h </w:instrText>
      </w:r>
      <w:r w:rsidR="00EE0CE5">
        <w:fldChar w:fldCharType="separate"/>
      </w:r>
      <w:r w:rsidR="00055297">
        <w:t xml:space="preserve">Figure </w:t>
      </w:r>
      <w:r w:rsidR="00055297">
        <w:rPr>
          <w:noProof/>
        </w:rPr>
        <w:t>51</w:t>
      </w:r>
      <w:r w:rsidR="00EE0CE5">
        <w:fldChar w:fldCharType="end"/>
      </w:r>
      <w:r w:rsidR="005B2C10">
        <w:t>.</w:t>
      </w:r>
    </w:p>
    <w:p w:rsidR="005B2C10" w:rsidRDefault="005B2C10" w:rsidP="005B2C10">
      <w:pPr>
        <w:keepNext/>
      </w:pPr>
      <w:r w:rsidRPr="005B2C10">
        <w:rPr>
          <w:noProof/>
        </w:rPr>
        <w:drawing>
          <wp:inline distT="0" distB="0" distL="0" distR="0" wp14:anchorId="71F219BA" wp14:editId="6FD1DCB8">
            <wp:extent cx="5715000" cy="4078228"/>
            <wp:effectExtent l="0" t="0" r="0" b="0"/>
            <wp:docPr id="124" name="Picture 124" descr="C:\Users\drmoore\Google Drive\File_0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drmoore\Google Drive\File_002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4078228"/>
                    </a:xfrm>
                    <a:prstGeom prst="rect">
                      <a:avLst/>
                    </a:prstGeom>
                    <a:noFill/>
                    <a:ln>
                      <a:noFill/>
                    </a:ln>
                  </pic:spPr>
                </pic:pic>
              </a:graphicData>
            </a:graphic>
          </wp:inline>
        </w:drawing>
      </w:r>
    </w:p>
    <w:p w:rsidR="005B2C10" w:rsidRDefault="005B2C10" w:rsidP="005B2C10">
      <w:pPr>
        <w:pStyle w:val="Caption"/>
        <w:jc w:val="center"/>
      </w:pPr>
      <w:bookmarkStart w:id="197" w:name="_Ref465682510"/>
      <w:bookmarkStart w:id="198" w:name="_Ref465551456"/>
      <w:bookmarkStart w:id="199" w:name="_Toc465776508"/>
      <w:r>
        <w:t xml:space="preserve">Figure </w:t>
      </w:r>
      <w:r w:rsidR="0004287A">
        <w:fldChar w:fldCharType="begin"/>
      </w:r>
      <w:r w:rsidR="0004287A">
        <w:instrText xml:space="preserve"> SEQ Figure \* ARABIC </w:instrText>
      </w:r>
      <w:r w:rsidR="0004287A">
        <w:fldChar w:fldCharType="separate"/>
      </w:r>
      <w:r w:rsidR="00055297">
        <w:rPr>
          <w:noProof/>
        </w:rPr>
        <w:t>51</w:t>
      </w:r>
      <w:r w:rsidR="0004287A">
        <w:rPr>
          <w:noProof/>
        </w:rPr>
        <w:fldChar w:fldCharType="end"/>
      </w:r>
      <w:bookmarkEnd w:id="197"/>
      <w:r>
        <w:t>: DEB429A Final Assembly and Power-on Self-Test Firmware</w:t>
      </w:r>
      <w:bookmarkEnd w:id="198"/>
      <w:bookmarkEnd w:id="199"/>
    </w:p>
    <w:p w:rsidR="005B2C10" w:rsidRPr="005B2C10" w:rsidRDefault="005B2C10" w:rsidP="005B2C10">
      <w:r>
        <w:tab/>
        <w:t>Test results of the final design were positive after addressing some issues that required rework. As can be deduced in the figure, the PLR-5010D units were intended to fit onto the DEB429A with the long edge facing north-south. Unfortunately, there was a pinout error between the PLR-5010D and DEB429A schematics. This issue was addressed by relocating the inner pins and rotating the devices 90 degrees.</w:t>
      </w:r>
    </w:p>
    <w:p w:rsidR="000650F2" w:rsidRDefault="00122223" w:rsidP="00B02238">
      <w:pPr>
        <w:pStyle w:val="Heading1"/>
      </w:pPr>
      <w:bookmarkStart w:id="200" w:name="_Ref465653354"/>
      <w:bookmarkStart w:id="201" w:name="_Toc465820222"/>
      <w:bookmarkStart w:id="202" w:name="_Ref465499945"/>
      <w:bookmarkStart w:id="203" w:name="_Ref465499957"/>
      <w:bookmarkStart w:id="204" w:name="_Ref465499960"/>
      <w:r w:rsidRPr="009A4196">
        <w:lastRenderedPageBreak/>
        <w:t xml:space="preserve">Chapter 5: </w:t>
      </w:r>
      <w:r w:rsidR="000650F2">
        <w:t>PACER</w:t>
      </w:r>
      <w:bookmarkEnd w:id="200"/>
      <w:bookmarkEnd w:id="201"/>
    </w:p>
    <w:bookmarkEnd w:id="191"/>
    <w:bookmarkEnd w:id="192"/>
    <w:bookmarkEnd w:id="202"/>
    <w:bookmarkEnd w:id="203"/>
    <w:bookmarkEnd w:id="204"/>
    <w:p w:rsidR="00122223" w:rsidRPr="005B2C10" w:rsidRDefault="000650F2" w:rsidP="005B2C10">
      <w:pPr>
        <w:spacing w:before="360"/>
        <w:rPr>
          <w:sz w:val="36"/>
          <w:szCs w:val="36"/>
        </w:rPr>
      </w:pPr>
      <w:r w:rsidRPr="005B2C10">
        <w:rPr>
          <w:sz w:val="36"/>
          <w:szCs w:val="36"/>
        </w:rPr>
        <w:t>Peripheral Activity Completion Estimation and Recognition</w:t>
      </w:r>
    </w:p>
    <w:p w:rsidR="00122223" w:rsidRPr="00B75DC2" w:rsidRDefault="00122223" w:rsidP="0078529A">
      <w:pPr>
        <w:pStyle w:val="Heading2"/>
        <w:numPr>
          <w:ilvl w:val="1"/>
          <w:numId w:val="28"/>
        </w:numPr>
      </w:pPr>
      <w:bookmarkStart w:id="205" w:name="_Toc465297453"/>
      <w:bookmarkStart w:id="206" w:name="_Toc465820223"/>
      <w:r>
        <w:t>Introduction</w:t>
      </w:r>
      <w:bookmarkEnd w:id="205"/>
      <w:bookmarkEnd w:id="206"/>
    </w:p>
    <w:p w:rsidR="00122223" w:rsidRDefault="00122223" w:rsidP="00122223">
      <w:r>
        <w:tab/>
        <w:t xml:space="preserve">Intra-Operation Dynamic Voltage Scaling (IODVS) has been shown to significantly reduce the energy consumption of embedded peripherals during their voltage-independent states. These states typically occur during mandatory delay periods as the device completes a specified operation. </w:t>
      </w:r>
      <w:r w:rsidR="00F11118">
        <w:t xml:space="preserve">Peripheral </w:t>
      </w:r>
      <w:r>
        <w:t xml:space="preserve">Activity Completion </w:t>
      </w:r>
      <w:r w:rsidR="00F11118">
        <w:t xml:space="preserve">Estimation and </w:t>
      </w:r>
      <w:r>
        <w:t>Recognition (</w:t>
      </w:r>
      <w:r w:rsidR="00F11118">
        <w:t>PACER</w:t>
      </w:r>
      <w:r>
        <w:t xml:space="preserve">) seeks to further reduce system-wide energy consumption and decrease peripheral latency by recognizing the completion of the voltage-independent state and thus completing the </w:t>
      </w:r>
      <w:r w:rsidR="00F11118">
        <w:t xml:space="preserve">overall </w:t>
      </w:r>
      <w:r>
        <w:t>operation early.</w:t>
      </w:r>
    </w:p>
    <w:p w:rsidR="00122223" w:rsidRDefault="00122223" w:rsidP="00122223">
      <w:pPr>
        <w:ind w:firstLine="720"/>
      </w:pPr>
      <w:r>
        <w:t xml:space="preserve">Peripheral operations are specified for a worst-case duration by the manufacturer that may depend on a number of factors including age and temperature. Most peripheral devices provide a mechanism for signaling that operations completed earlier than the maximum. </w:t>
      </w:r>
      <w:r w:rsidR="00F11118">
        <w:t>PACER</w:t>
      </w:r>
      <w:r>
        <w:t xml:space="preserve"> develops adaptive timing, current usage and charge consumption heuristics for estimating early completion of peripheral operations.</w:t>
      </w:r>
    </w:p>
    <w:p w:rsidR="00122223" w:rsidRDefault="00122223" w:rsidP="00122223">
      <w:pPr>
        <w:ind w:firstLine="720"/>
      </w:pPr>
      <w:r>
        <w:t xml:space="preserve">The estimate is verified upon returning from the voltage-independent state and the heuristic is updated with the results. In this fashion, the algorithms are resistant to variations in behavior that may occur across the lifecycle of the device. </w:t>
      </w:r>
      <w:r w:rsidR="00F11118">
        <w:t xml:space="preserve">PACER </w:t>
      </w:r>
      <w:r>
        <w:t>is measured against a variety of embedded peripherals and is shown to further decrease peripheral energy consumption decrease peripheral latency with minimal computational overhead.</w:t>
      </w:r>
    </w:p>
    <w:p w:rsidR="00122223" w:rsidRDefault="00122223" w:rsidP="00122223">
      <w:pPr>
        <w:ind w:firstLine="720"/>
      </w:pPr>
      <w:r>
        <w:t>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w:t>
      </w:r>
      <w:r w:rsidR="00B70B4C">
        <w:t xml:space="preserve"> </w:t>
      </w:r>
      <w:r w:rsidR="00B70B4C">
        <w:fldChar w:fldCharType="begin"/>
      </w:r>
      <w:r w:rsidR="00B70B4C">
        <w:instrText xml:space="preserve"> REF _Ref465662949 \h </w:instrText>
      </w:r>
      <w:r w:rsidR="00B70B4C">
        <w:fldChar w:fldCharType="separate"/>
      </w:r>
      <w:r w:rsidR="00055297">
        <w:t xml:space="preserve">Figure </w:t>
      </w:r>
      <w:r w:rsidR="00055297">
        <w:rPr>
          <w:noProof/>
        </w:rPr>
        <w:t>52</w:t>
      </w:r>
      <w:r w:rsidR="00B70B4C">
        <w:fldChar w:fldCharType="end"/>
      </w:r>
      <w:r>
        <w:t xml:space="preserve">. </w:t>
      </w:r>
    </w:p>
    <w:p w:rsidR="000650F2" w:rsidRDefault="000650F2" w:rsidP="000650F2">
      <w:pPr>
        <w:keepNext/>
      </w:pPr>
      <w:r>
        <w:rPr>
          <w:noProof/>
        </w:rPr>
        <w:lastRenderedPageBreak/>
        <w:drawing>
          <wp:inline distT="0" distB="0" distL="0" distR="0" wp14:anchorId="44479A7D" wp14:editId="09FE7C77">
            <wp:extent cx="5715000" cy="2499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2499343"/>
                    </a:xfrm>
                    <a:prstGeom prst="rect">
                      <a:avLst/>
                    </a:prstGeom>
                  </pic:spPr>
                </pic:pic>
              </a:graphicData>
            </a:graphic>
          </wp:inline>
        </w:drawing>
      </w:r>
    </w:p>
    <w:p w:rsidR="000650F2" w:rsidRDefault="000650F2" w:rsidP="000650F2">
      <w:pPr>
        <w:pStyle w:val="Caption"/>
        <w:jc w:val="center"/>
      </w:pPr>
      <w:bookmarkStart w:id="207" w:name="_Ref465662949"/>
      <w:bookmarkStart w:id="208" w:name="_Ref465502519"/>
      <w:bookmarkStart w:id="209" w:name="_Toc465776509"/>
      <w:r>
        <w:t xml:space="preserve">Figure </w:t>
      </w:r>
      <w:r w:rsidR="0004287A">
        <w:fldChar w:fldCharType="begin"/>
      </w:r>
      <w:r w:rsidR="0004287A">
        <w:instrText xml:space="preserve"> SEQ Figure \* ARABIC </w:instrText>
      </w:r>
      <w:r w:rsidR="0004287A">
        <w:fldChar w:fldCharType="separate"/>
      </w:r>
      <w:r w:rsidR="00055297">
        <w:rPr>
          <w:noProof/>
        </w:rPr>
        <w:t>52</w:t>
      </w:r>
      <w:r w:rsidR="0004287A">
        <w:rPr>
          <w:noProof/>
        </w:rPr>
        <w:fldChar w:fldCharType="end"/>
      </w:r>
      <w:bookmarkEnd w:id="207"/>
      <w:r w:rsidRPr="00E614DB">
        <w:t>: EEPROM Write Current Profile</w:t>
      </w:r>
      <w:bookmarkEnd w:id="208"/>
      <w:bookmarkEnd w:id="209"/>
    </w:p>
    <w:p w:rsidR="00122223" w:rsidRDefault="00122223" w:rsidP="00122223">
      <w:pPr>
        <w:ind w:firstLine="720"/>
      </w:pPr>
      <w:r>
        <w:t xml:space="preserve">As </w:t>
      </w:r>
      <w:r w:rsidR="00F11118">
        <w:t>the device</w:t>
      </w:r>
      <w:r>
        <w:t xml:space="preserve">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F11118" w:rsidP="00122223">
      <w:pPr>
        <w:ind w:firstLine="720"/>
        <w:rPr>
          <w:spacing w:val="4"/>
        </w:rPr>
      </w:pPr>
      <w:r>
        <w:t xml:space="preserve">PACER </w:t>
      </w:r>
      <w:r w:rsidR="00122223">
        <w:t xml:space="preserve">seeks to estimate and detect early completion of operations in peripheral devices by applying timing and current usage heuristics. Through early completion detection, ACR is able to decrease both latency and system-wide energy consumption. </w:t>
      </w:r>
      <w:r>
        <w:t xml:space="preserve">PACER </w:t>
      </w:r>
      <w:r w:rsidR="00122223">
        <w:t>is particularly advantageous to systems implementing IODVS by decreasing the effective duration of voltage-independent states.</w:t>
      </w:r>
    </w:p>
    <w:p w:rsidR="00122223" w:rsidRDefault="00122223" w:rsidP="0078529A">
      <w:pPr>
        <w:pStyle w:val="Heading2"/>
        <w:numPr>
          <w:ilvl w:val="1"/>
          <w:numId w:val="28"/>
        </w:numPr>
      </w:pPr>
      <w:bookmarkStart w:id="210" w:name="_Toc465297454"/>
      <w:bookmarkStart w:id="211" w:name="_Toc465820224"/>
      <w:r>
        <w:lastRenderedPageBreak/>
        <w:t>Related Work</w:t>
      </w:r>
      <w:bookmarkEnd w:id="210"/>
      <w:bookmarkEnd w:id="211"/>
    </w:p>
    <w:p w:rsidR="00122223" w:rsidRDefault="00122223" w:rsidP="0078529A">
      <w:pPr>
        <w:pStyle w:val="Heading3"/>
        <w:numPr>
          <w:ilvl w:val="2"/>
          <w:numId w:val="28"/>
        </w:numPr>
      </w:pPr>
      <w:bookmarkStart w:id="212" w:name="_Toc465297455"/>
      <w:bookmarkStart w:id="213" w:name="_Toc465820225"/>
      <w:r>
        <w:t>Timing Heuristic</w:t>
      </w:r>
      <w:bookmarkEnd w:id="212"/>
      <w:bookmarkEnd w:id="213"/>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F11118" w:rsidRDefault="00F11118" w:rsidP="0078529A">
      <w:pPr>
        <w:pStyle w:val="Heading3"/>
        <w:numPr>
          <w:ilvl w:val="2"/>
          <w:numId w:val="28"/>
        </w:numPr>
      </w:pPr>
      <w:bookmarkStart w:id="214" w:name="_Toc465297457"/>
      <w:bookmarkStart w:id="215" w:name="_Toc465820226"/>
      <w:r>
        <w:t>Energy Heuristic</w:t>
      </w:r>
      <w:bookmarkEnd w:id="214"/>
      <w:bookmarkEnd w:id="215"/>
    </w:p>
    <w:p w:rsidR="00F11118" w:rsidRDefault="00F11118"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Default="00122223" w:rsidP="0078529A">
      <w:pPr>
        <w:pStyle w:val="Heading3"/>
        <w:numPr>
          <w:ilvl w:val="2"/>
          <w:numId w:val="28"/>
        </w:numPr>
      </w:pPr>
      <w:bookmarkStart w:id="216" w:name="_Toc465297456"/>
      <w:bookmarkStart w:id="217" w:name="_Toc465820227"/>
      <w:r>
        <w:t>Current Heuristic</w:t>
      </w:r>
      <w:bookmarkEnd w:id="216"/>
      <w:bookmarkEnd w:id="217"/>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lastRenderedPageBreak/>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xml:space="preserve">. </w:t>
      </w:r>
      <w:r w:rsidR="00F11118">
        <w:t xml:space="preserve">PACER </w:t>
      </w:r>
      <w:r>
        <w:t>is inspired by this previous work using fine-grained in-circuit current measurement and fortunately benefits from much more lenient sampling requirements.</w:t>
      </w:r>
    </w:p>
    <w:p w:rsidR="00122223" w:rsidRPr="00387254" w:rsidRDefault="00122223" w:rsidP="0078529A">
      <w:pPr>
        <w:pStyle w:val="Heading2"/>
        <w:numPr>
          <w:ilvl w:val="1"/>
          <w:numId w:val="28"/>
        </w:numPr>
      </w:pPr>
      <w:bookmarkStart w:id="218" w:name="_Toc465297458"/>
      <w:bookmarkStart w:id="219" w:name="_Toc465820228"/>
      <w:r>
        <w:t>Methods and Materials</w:t>
      </w:r>
      <w:bookmarkEnd w:id="218"/>
      <w:bookmarkEnd w:id="219"/>
    </w:p>
    <w:p w:rsidR="00122223" w:rsidRDefault="00122223" w:rsidP="0078529A">
      <w:pPr>
        <w:pStyle w:val="Heading3"/>
        <w:numPr>
          <w:ilvl w:val="2"/>
          <w:numId w:val="28"/>
        </w:numPr>
      </w:pPr>
      <w:bookmarkStart w:id="220" w:name="_Toc465297459"/>
      <w:bookmarkStart w:id="221" w:name="_Toc465820229"/>
      <w:r>
        <w:t>Development Platform</w:t>
      </w:r>
      <w:bookmarkEnd w:id="220"/>
      <w:bookmarkEnd w:id="221"/>
    </w:p>
    <w:p w:rsidR="00665054" w:rsidRDefault="00F11118" w:rsidP="00665054">
      <w:pPr>
        <w:ind w:firstLine="720"/>
      </w:pPr>
      <w:r>
        <w:t xml:space="preserve">PACER </w:t>
      </w:r>
      <w:r w:rsidR="00122223">
        <w:t>and IODVS are hosted on a STM32F42</w:t>
      </w:r>
      <w:r w:rsidR="00B67FD5">
        <w:t>9</w:t>
      </w:r>
      <w:r w:rsidR="00122223">
        <w:t xml:space="preserve"> MCU implemented on the </w:t>
      </w:r>
      <w:r w:rsidR="00B70B4C">
        <w:t>STMicroelectronics</w:t>
      </w:r>
      <w:r w:rsidR="00B67FD5">
        <w:t xml:space="preserve"> DISCO board and hosted by the PRIME assembly</w:t>
      </w:r>
      <w:r w:rsidR="00122223">
        <w:t>. The board provides 64MB of SDRAM which allows for simultaneous sampling throughout the test suite at very high speed. All experiments were sampled at 1MSPS and the SDRAM allowed any individual experiment so last up to 1 full second.</w:t>
      </w:r>
      <w:r w:rsidR="00665054">
        <w:t xml:space="preserve"> All of the analog conversions as well as the device state sampling were performed via DMA. Therefore, the test fixture is expected to have had no impact whatsoever on the operation under test.</w:t>
      </w:r>
    </w:p>
    <w:p w:rsidR="00B70B4C" w:rsidRDefault="00B70B4C" w:rsidP="00B70B4C">
      <w:pPr>
        <w:ind w:firstLine="720"/>
      </w:pPr>
      <w:r>
        <w:t>Each of the peripheral devices under test has some method of verifying whether or not an operation completed successfully. For the memory devices, a simple read-back verification is sufficient to determine correctness. The temperature and humidity sensor provides a status bit indicating if an operation is in progress, thus indicating that a requested operation has not yet completed.</w:t>
      </w:r>
    </w:p>
    <w:p w:rsidR="001B510E" w:rsidRDefault="001B510E" w:rsidP="00B70B4C">
      <w:pPr>
        <w:ind w:firstLine="720"/>
      </w:pPr>
      <w:r>
        <w:t>Recall that when implementing IODVS, that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in and of itself. Without the ability to communicate to the peripheral device, PACER uses other methods to best judge operation completeness.</w:t>
      </w:r>
    </w:p>
    <w:p w:rsidR="00B70B4C" w:rsidRDefault="00B70B4C" w:rsidP="00B70B4C">
      <w:pPr>
        <w:pStyle w:val="Heading3"/>
        <w:numPr>
          <w:ilvl w:val="2"/>
          <w:numId w:val="28"/>
        </w:numPr>
      </w:pPr>
      <w:bookmarkStart w:id="222" w:name="_Toc465820230"/>
      <w:r>
        <w:lastRenderedPageBreak/>
        <w:t>PACER-T</w:t>
      </w:r>
      <w:bookmarkEnd w:id="222"/>
    </w:p>
    <w:p w:rsidR="00B67FD5" w:rsidRDefault="00B70B4C" w:rsidP="00122223">
      <w:pPr>
        <w:ind w:firstLine="720"/>
      </w:pPr>
      <w:r>
        <w:t xml:space="preserve">The PACER-T algorithm uses a successive binary </w:t>
      </w:r>
      <w:r w:rsidR="007A1FFD">
        <w:t>approximation</w:t>
      </w:r>
      <w:r>
        <w:t xml:space="preserve"> algorithm to determine the optimal delay latency for an operation. </w:t>
      </w:r>
      <w:r w:rsidR="001C0F56">
        <w:t>The algorithm begins by executing an operation with the amount of delay specified in the device datasheet. After each iteration, if the operation was successful, then the amount of delay is halved. Otherwise, the operation resulted in an error and the next delay is increased by half the distance to the last previously successful operation.</w:t>
      </w:r>
    </w:p>
    <w:p w:rsidR="001C0F56" w:rsidRDefault="001C0F56" w:rsidP="00122223">
      <w:pPr>
        <w:ind w:firstLine="720"/>
      </w:pPr>
      <w:r>
        <w:t>The algorithm is executed online and provides the tightest possible timing. In fact, the timing is so precise that it should be considered marginally stable. To account for extremely small variations in timing, for instance due to clock jitter or internal peripheral asynchronous operation, the minimum delay found by PACERT-T is increased by 5% in the following tests. This value was not optimized and may even be much smaller. It would likely be beneficial for a system using this algorithm to re-characterize the peripheral device periodically in order to account for temperature variations.</w:t>
      </w:r>
    </w:p>
    <w:p w:rsidR="00B70B4C" w:rsidRDefault="00B70B4C" w:rsidP="00B70B4C">
      <w:pPr>
        <w:pStyle w:val="Heading3"/>
        <w:numPr>
          <w:ilvl w:val="2"/>
          <w:numId w:val="28"/>
        </w:numPr>
      </w:pPr>
      <w:bookmarkStart w:id="223" w:name="_Toc465820231"/>
      <w:r>
        <w:t>PACER-E</w:t>
      </w:r>
      <w:bookmarkEnd w:id="223"/>
    </w:p>
    <w:p w:rsidR="00B67FD5" w:rsidRDefault="00B67FD5" w:rsidP="00122223">
      <w:pPr>
        <w:ind w:firstLine="720"/>
      </w:pPr>
      <w:r>
        <w:t xml:space="preserve">The energy </w:t>
      </w:r>
      <w:r w:rsidR="001C0F56">
        <w:t xml:space="preserve">based </w:t>
      </w:r>
      <w:r>
        <w:t xml:space="preserve">heuristic was </w:t>
      </w:r>
      <w:r w:rsidR="001C0F56">
        <w:t>performed in much the same way as the timing heuristic. The system aggregates all output current samples from the power supply consumed by the peripheral device. When the digital integration has reached the test value, the operation is ‘complete’ and checked for correctness.</w:t>
      </w:r>
    </w:p>
    <w:p w:rsidR="001C0F56" w:rsidRDefault="001C0F56" w:rsidP="00122223">
      <w:pPr>
        <w:ind w:firstLine="720"/>
      </w:pPr>
      <w:r>
        <w:t>This algorithm is intended for use in devices that consume a constant amount of energy per operation. It compensates for devices that are energy boun</w:t>
      </w:r>
      <w:r w:rsidR="008B5CFD">
        <w:t>ded rather than time-bounded.</w:t>
      </w:r>
    </w:p>
    <w:p w:rsidR="008B5CFD" w:rsidRDefault="008B5CFD" w:rsidP="00122223">
      <w:pPr>
        <w:ind w:firstLine="720"/>
      </w:pPr>
      <w:r>
        <w:t xml:space="preserve">The algorithm uses a successive binary </w:t>
      </w:r>
      <w:r w:rsidR="007A1FFD">
        <w:t xml:space="preserve">approximation </w:t>
      </w:r>
      <w:r>
        <w:t>in the same fashion as PACER-T in order to determine the exact amount of energy required to perform an operation. PACER-E is somewhat less precise than the timing based algorithm due to the time required to both sample and perform the digital integration necessary for threshold checking.</w:t>
      </w:r>
    </w:p>
    <w:p w:rsidR="00B70B4C" w:rsidRDefault="00B70B4C" w:rsidP="00B70B4C">
      <w:pPr>
        <w:pStyle w:val="Heading3"/>
        <w:numPr>
          <w:ilvl w:val="2"/>
          <w:numId w:val="28"/>
        </w:numPr>
      </w:pPr>
      <w:bookmarkStart w:id="224" w:name="_Toc465820232"/>
      <w:r>
        <w:lastRenderedPageBreak/>
        <w:t>PACER-C</w:t>
      </w:r>
      <w:bookmarkEnd w:id="224"/>
    </w:p>
    <w:p w:rsidR="00B67FD5" w:rsidRDefault="00B67FD5" w:rsidP="00122223">
      <w:pPr>
        <w:ind w:firstLine="720"/>
      </w:pPr>
      <w:r>
        <w:t xml:space="preserve">The charge </w:t>
      </w:r>
      <w:r w:rsidR="008B5CFD">
        <w:t xml:space="preserve">algorithm </w:t>
      </w:r>
      <w:r>
        <w:t xml:space="preserve">is </w:t>
      </w:r>
      <w:r w:rsidR="008B5CFD">
        <w:t xml:space="preserve">also performed </w:t>
      </w:r>
      <w:r>
        <w:t>online</w:t>
      </w:r>
      <w:r w:rsidR="001B510E">
        <w:t xml:space="preserve"> and makes use of the current profile in order to determine if an operation has completed. The algorithm begins by taking a sample of the power supply output current. Next, the operation is executed and is not considered complete until the output current returns to some percentage of its previous state.</w:t>
      </w:r>
    </w:p>
    <w:p w:rsidR="001B510E" w:rsidRDefault="001B510E" w:rsidP="00122223">
      <w:pPr>
        <w:ind w:firstLine="720"/>
      </w:pPr>
      <w:r>
        <w:t>For instance, if the output current were measured to be 1mA before the operation began, and assuming that the operation will result in some increase in current, it is logical to wait until the current is once again at 1mA before polling the peripheral device for operation completion.</w:t>
      </w:r>
    </w:p>
    <w:p w:rsidR="001B510E" w:rsidRDefault="001B510E" w:rsidP="00122223">
      <w:pPr>
        <w:ind w:firstLine="720"/>
      </w:pPr>
      <w:r>
        <w:t xml:space="preserve">PACER-C is the most basic method to determine in real time if an operation has completed and may also be prone to false positives in some cases. There are many more advanced algorithms that can suit the purpose such as a multi-layer perceptron that </w:t>
      </w:r>
      <w:r w:rsidR="00FD486E">
        <w:t>is used in neural networks.</w:t>
      </w:r>
      <w:r w:rsidR="00665054">
        <w:t xml:space="preserve"> It is notable however, that reducing the complexity of the detector is very important so that the algorithm can ensure that it is maintaining pace with incoming samples. Naturally, more complex algorithms could be accommodated by a more powerful host microcontroller.</w:t>
      </w:r>
    </w:p>
    <w:p w:rsidR="00122223" w:rsidRDefault="00122223" w:rsidP="0078529A">
      <w:pPr>
        <w:pStyle w:val="Heading2"/>
        <w:numPr>
          <w:ilvl w:val="1"/>
          <w:numId w:val="28"/>
        </w:numPr>
      </w:pPr>
      <w:bookmarkStart w:id="225" w:name="_Toc465297460"/>
      <w:bookmarkStart w:id="226" w:name="_Toc465820233"/>
      <w:r>
        <w:t>Results</w:t>
      </w:r>
      <w:bookmarkEnd w:id="225"/>
      <w:bookmarkEnd w:id="226"/>
    </w:p>
    <w:p w:rsidR="00B67FD5" w:rsidRDefault="00B67FD5" w:rsidP="00B67FD5">
      <w:pPr>
        <w:ind w:firstLine="720"/>
      </w:pPr>
      <w:r>
        <w:t>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only used in order to maximize accuracy.</w:t>
      </w:r>
    </w:p>
    <w:p w:rsidR="007A1FFD" w:rsidRPr="00B67FD5" w:rsidRDefault="007A1FFD" w:rsidP="007A1FFD">
      <w:r>
        <w:tab/>
        <w:t xml:space="preserve">Note that the “Active Total” items </w:t>
      </w:r>
      <w:r w:rsidR="00CE21B2">
        <w:t>in</w:t>
      </w:r>
      <w:r>
        <w:t xml:space="preserve"> the following tables encompass the test results ignoring the idle state contributions to both time and energy. The idle state is a byproduct of the test and in actual usage could be any arbitrary value. The value would be </w:t>
      </w:r>
      <w:r w:rsidR="00CE21B2">
        <w:t>incorporated</w:t>
      </w:r>
      <w:r>
        <w:t xml:space="preserve"> </w:t>
      </w:r>
      <w:r w:rsidR="00CE21B2">
        <w:t>in</w:t>
      </w:r>
      <w:r>
        <w:t>to the duty cycle discussion that was investigated in</w:t>
      </w:r>
      <w:r w:rsidR="00665653">
        <w:t xml:space="preserve"> </w:t>
      </w:r>
      <w:r w:rsidR="00F0087F">
        <w:t xml:space="preserve">the results of </w:t>
      </w:r>
      <w:r w:rsidR="00665653">
        <w:t xml:space="preserve">Chapter </w:t>
      </w:r>
      <w:r w:rsidR="00665653">
        <w:fldChar w:fldCharType="begin"/>
      </w:r>
      <w:r w:rsidR="00665653">
        <w:instrText xml:space="preserve"> REF _Ref465503351 \w \h </w:instrText>
      </w:r>
      <w:r w:rsidR="00665653">
        <w:fldChar w:fldCharType="separate"/>
      </w:r>
      <w:r w:rsidR="00055297">
        <w:t>3</w:t>
      </w:r>
      <w:r w:rsidR="00665653">
        <w:fldChar w:fldCharType="end"/>
      </w:r>
      <w:r>
        <w:t>.</w:t>
      </w:r>
    </w:p>
    <w:p w:rsidR="00122223" w:rsidRDefault="00122223" w:rsidP="0078529A">
      <w:pPr>
        <w:pStyle w:val="Heading3"/>
        <w:numPr>
          <w:ilvl w:val="2"/>
          <w:numId w:val="28"/>
        </w:numPr>
      </w:pPr>
      <w:bookmarkStart w:id="227" w:name="_Toc465297461"/>
      <w:bookmarkStart w:id="228" w:name="_Toc465820234"/>
      <w:r>
        <w:lastRenderedPageBreak/>
        <w:t>Microchip MCP25AA512 EEPROM</w:t>
      </w:r>
      <w:bookmarkEnd w:id="227"/>
      <w:bookmarkEnd w:id="228"/>
    </w:p>
    <w:p w:rsidR="00564C95" w:rsidRDefault="0023647A" w:rsidP="00F00B0D">
      <w:pPr>
        <w:jc w:val="center"/>
      </w:pPr>
      <w:r w:rsidRPr="00564C95">
        <w:rPr>
          <w:noProof/>
        </w:rPr>
        <w:drawing>
          <wp:inline distT="0" distB="0" distL="0" distR="0" wp14:anchorId="02F99D8D" wp14:editId="3D1DE62A">
            <wp:extent cx="4782312" cy="36027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2312" cy="3602736"/>
                    </a:xfrm>
                    <a:prstGeom prst="rect">
                      <a:avLst/>
                    </a:prstGeom>
                    <a:noFill/>
                    <a:ln>
                      <a:noFill/>
                    </a:ln>
                  </pic:spPr>
                </pic:pic>
              </a:graphicData>
            </a:graphic>
          </wp:inline>
        </w:drawing>
      </w:r>
      <w:r w:rsidR="00564C95" w:rsidRPr="00564C95">
        <w:rPr>
          <w:noProof/>
        </w:rPr>
        <w:drawing>
          <wp:inline distT="0" distB="0" distL="0" distR="0" wp14:anchorId="3F13BF17" wp14:editId="73969A10">
            <wp:extent cx="4791456" cy="36027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56" cy="3602736"/>
                    </a:xfrm>
                    <a:prstGeom prst="rect">
                      <a:avLst/>
                    </a:prstGeom>
                    <a:noFill/>
                    <a:ln>
                      <a:noFill/>
                    </a:ln>
                  </pic:spPr>
                </pic:pic>
              </a:graphicData>
            </a:graphic>
          </wp:inline>
        </w:drawing>
      </w:r>
    </w:p>
    <w:p w:rsidR="00564C95" w:rsidRDefault="00564C95" w:rsidP="00564C95">
      <w:pPr>
        <w:pStyle w:val="Caption"/>
        <w:jc w:val="center"/>
      </w:pPr>
      <w:bookmarkStart w:id="229" w:name="_Ref465774437"/>
      <w:bookmarkStart w:id="230" w:name="_Toc465776510"/>
      <w:r>
        <w:t xml:space="preserve">Figure </w:t>
      </w:r>
      <w:r w:rsidR="0004287A">
        <w:fldChar w:fldCharType="begin"/>
      </w:r>
      <w:r w:rsidR="0004287A">
        <w:instrText xml:space="preserve"> SEQ Figure \* ARABIC </w:instrText>
      </w:r>
      <w:r w:rsidR="0004287A">
        <w:fldChar w:fldCharType="separate"/>
      </w:r>
      <w:r w:rsidR="00055297">
        <w:rPr>
          <w:noProof/>
        </w:rPr>
        <w:t>53</w:t>
      </w:r>
      <w:r w:rsidR="0004287A">
        <w:rPr>
          <w:noProof/>
        </w:rPr>
        <w:fldChar w:fldCharType="end"/>
      </w:r>
      <w:bookmarkEnd w:id="229"/>
      <w:r>
        <w:t>: IODVS Result Reproduction via PRIME</w:t>
      </w:r>
      <w:bookmarkEnd w:id="230"/>
    </w:p>
    <w:p w:rsidR="00F502D5" w:rsidRDefault="00F502D5" w:rsidP="00F502D5">
      <w:pPr>
        <w:keepNext/>
      </w:pPr>
      <w:r w:rsidRPr="00F502D5">
        <w:rPr>
          <w:noProof/>
        </w:rPr>
        <w:lastRenderedPageBreak/>
        <w:drawing>
          <wp:inline distT="0" distB="0" distL="0" distR="0" wp14:anchorId="2F18A4B9" wp14:editId="5F7427F2">
            <wp:extent cx="4828032" cy="36210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502D5" w:rsidRDefault="00F502D5" w:rsidP="00F502D5">
      <w:pPr>
        <w:pStyle w:val="Caption"/>
        <w:jc w:val="center"/>
      </w:pPr>
      <w:bookmarkStart w:id="231" w:name="_Toc465776511"/>
      <w:r>
        <w:t xml:space="preserve">Figure </w:t>
      </w:r>
      <w:r w:rsidR="0004287A">
        <w:fldChar w:fldCharType="begin"/>
      </w:r>
      <w:r w:rsidR="0004287A">
        <w:instrText xml:space="preserve"> SEQ Figure \* ARABIC </w:instrText>
      </w:r>
      <w:r w:rsidR="0004287A">
        <w:fldChar w:fldCharType="separate"/>
      </w:r>
      <w:r w:rsidR="00055297">
        <w:rPr>
          <w:noProof/>
        </w:rPr>
        <w:t>54</w:t>
      </w:r>
      <w:r w:rsidR="0004287A">
        <w:rPr>
          <w:noProof/>
        </w:rPr>
        <w:fldChar w:fldCharType="end"/>
      </w:r>
      <w:r>
        <w:t>: EEPROM Write with PACER-T + IODVS</w:t>
      </w:r>
      <w:bookmarkEnd w:id="231"/>
    </w:p>
    <w:p w:rsidR="00F502D5" w:rsidRDefault="00F502D5" w:rsidP="00F502D5">
      <w:pPr>
        <w:keepNext/>
      </w:pPr>
      <w:r w:rsidRPr="00F502D5">
        <w:rPr>
          <w:noProof/>
        </w:rPr>
        <w:drawing>
          <wp:inline distT="0" distB="0" distL="0" distR="0" wp14:anchorId="062D477C" wp14:editId="121C07FD">
            <wp:extent cx="4828032" cy="362102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502D5" w:rsidRPr="00F502D5" w:rsidRDefault="00F502D5" w:rsidP="00F502D5">
      <w:pPr>
        <w:pStyle w:val="Caption"/>
        <w:jc w:val="center"/>
      </w:pPr>
      <w:bookmarkStart w:id="232" w:name="_Toc465776512"/>
      <w:r>
        <w:t xml:space="preserve">Figure </w:t>
      </w:r>
      <w:r w:rsidR="0004287A">
        <w:fldChar w:fldCharType="begin"/>
      </w:r>
      <w:r w:rsidR="0004287A">
        <w:instrText xml:space="preserve"> SEQ Figure \* ARABIC </w:instrText>
      </w:r>
      <w:r w:rsidR="0004287A">
        <w:fldChar w:fldCharType="separate"/>
      </w:r>
      <w:r w:rsidR="00055297">
        <w:rPr>
          <w:noProof/>
        </w:rPr>
        <w:t>55</w:t>
      </w:r>
      <w:r w:rsidR="0004287A">
        <w:rPr>
          <w:noProof/>
        </w:rPr>
        <w:fldChar w:fldCharType="end"/>
      </w:r>
      <w:r>
        <w:t>: EEPROM Write with PACER-C + IODVS</w:t>
      </w:r>
      <w:bookmarkEnd w:id="232"/>
    </w:p>
    <w:p w:rsidR="00F502D5" w:rsidRPr="00F502D5" w:rsidRDefault="00F502D5" w:rsidP="00F502D5"/>
    <w:p w:rsidR="00F00B0D" w:rsidRPr="00F00B0D" w:rsidRDefault="00F00B0D" w:rsidP="00F00B0D">
      <w:r>
        <w:lastRenderedPageBreak/>
        <w:tab/>
        <w:t>As shown in</w:t>
      </w:r>
      <w:r w:rsidR="00F502D5">
        <w:t xml:space="preserve"> </w:t>
      </w:r>
      <w:r w:rsidR="00F502D5">
        <w:fldChar w:fldCharType="begin"/>
      </w:r>
      <w:r w:rsidR="00F502D5">
        <w:instrText xml:space="preserve"> REF _Ref465774437 \h </w:instrText>
      </w:r>
      <w:r w:rsidR="00F502D5">
        <w:fldChar w:fldCharType="separate"/>
      </w:r>
      <w:r w:rsidR="00055297">
        <w:t xml:space="preserve">Figure </w:t>
      </w:r>
      <w:r w:rsidR="00055297">
        <w:rPr>
          <w:noProof/>
        </w:rPr>
        <w:t>53</w:t>
      </w:r>
      <w:r w:rsidR="00F502D5">
        <w:fldChar w:fldCharType="end"/>
      </w:r>
      <w:r>
        <w:t xml:space="preserve">, the capacitive effect of the domain is much more pronounced in PRIME than on the PEGMA board used for initial IODVS research. This </w:t>
      </w:r>
      <w:r w:rsidR="00013925">
        <w:t>effect reduces the overall effectiveness of IODVS.</w:t>
      </w:r>
    </w:p>
    <w:p w:rsidR="00013925" w:rsidRDefault="00013925" w:rsidP="00013925">
      <w:pPr>
        <w:pStyle w:val="Caption"/>
        <w:keepNext/>
        <w:jc w:val="center"/>
      </w:pPr>
      <w:bookmarkStart w:id="233" w:name="_Toc465776550"/>
      <w:r>
        <w:t xml:space="preserve">Table </w:t>
      </w:r>
      <w:r w:rsidR="0004287A">
        <w:fldChar w:fldCharType="begin"/>
      </w:r>
      <w:r w:rsidR="0004287A">
        <w:instrText xml:space="preserve"> SEQ Table \* ARABIC </w:instrText>
      </w:r>
      <w:r w:rsidR="0004287A">
        <w:fldChar w:fldCharType="separate"/>
      </w:r>
      <w:r w:rsidR="00055297">
        <w:rPr>
          <w:noProof/>
        </w:rPr>
        <w:t>18</w:t>
      </w:r>
      <w:r w:rsidR="0004287A">
        <w:rPr>
          <w:noProof/>
        </w:rPr>
        <w:fldChar w:fldCharType="end"/>
      </w:r>
      <w:r>
        <w:t>: EEPROM Operation Energy</w:t>
      </w:r>
      <w:bookmarkEnd w:id="2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68"/>
        <w:gridCol w:w="809"/>
        <w:gridCol w:w="811"/>
        <w:gridCol w:w="1331"/>
        <w:gridCol w:w="798"/>
        <w:gridCol w:w="1331"/>
        <w:gridCol w:w="798"/>
        <w:gridCol w:w="1338"/>
      </w:tblGrid>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26.24</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3.21</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14.03</w:t>
            </w:r>
          </w:p>
        </w:tc>
      </w:tr>
      <w:tr w:rsidR="00013925" w:rsidRPr="00013925" w:rsidTr="002700FB">
        <w:trPr>
          <w:trHeight w:val="300"/>
        </w:trPr>
        <w:tc>
          <w:tcPr>
            <w:tcW w:w="560"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427"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48.54</w:t>
            </w:r>
          </w:p>
        </w:tc>
      </w:tr>
      <w:tr w:rsidR="002700FB" w:rsidRPr="004D3DA8" w:rsidTr="002700FB">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-39.62%</w:t>
            </w:r>
          </w:p>
        </w:tc>
      </w:tr>
    </w:tbl>
    <w:p w:rsidR="00564C95" w:rsidRDefault="00564C95" w:rsidP="00564C95"/>
    <w:p w:rsidR="00013925" w:rsidRDefault="00013925" w:rsidP="00013925">
      <w:pPr>
        <w:pStyle w:val="Caption"/>
        <w:keepNext/>
        <w:jc w:val="center"/>
      </w:pPr>
      <w:bookmarkStart w:id="234" w:name="_Toc465776551"/>
      <w:r>
        <w:t xml:space="preserve">Table </w:t>
      </w:r>
      <w:r w:rsidR="0004287A">
        <w:fldChar w:fldCharType="begin"/>
      </w:r>
      <w:r w:rsidR="0004287A">
        <w:instrText xml:space="preserve"> SEQ Table \* ARABIC </w:instrText>
      </w:r>
      <w:r w:rsidR="0004287A">
        <w:fldChar w:fldCharType="separate"/>
      </w:r>
      <w:r w:rsidR="00055297">
        <w:rPr>
          <w:noProof/>
        </w:rPr>
        <w:t>19</w:t>
      </w:r>
      <w:r w:rsidR="0004287A">
        <w:rPr>
          <w:noProof/>
        </w:rPr>
        <w:fldChar w:fldCharType="end"/>
      </w:r>
      <w:r>
        <w:t xml:space="preserve">: </w:t>
      </w:r>
      <w:r w:rsidRPr="006F7490">
        <w:t xml:space="preserve">EEPROM Operation </w:t>
      </w:r>
      <w:r>
        <w:t>Latency</w:t>
      </w:r>
      <w:bookmarkEnd w:id="2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704"/>
        <w:gridCol w:w="706"/>
        <w:gridCol w:w="769"/>
        <w:gridCol w:w="1330"/>
        <w:gridCol w:w="769"/>
        <w:gridCol w:w="1331"/>
        <w:gridCol w:w="777"/>
        <w:gridCol w:w="1337"/>
      </w:tblGrid>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3.653</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2.371</w:t>
            </w:r>
          </w:p>
        </w:tc>
      </w:tr>
      <w:tr w:rsidR="004D3DA8" w:rsidRPr="00013925" w:rsidTr="002700FB">
        <w:trPr>
          <w:trHeight w:val="300"/>
        </w:trPr>
        <w:tc>
          <w:tcPr>
            <w:tcW w:w="705"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39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4.59</w:t>
            </w:r>
          </w:p>
        </w:tc>
      </w:tr>
      <w:tr w:rsidR="002700FB" w:rsidRPr="00013925" w:rsidTr="002700FB">
        <w:trPr>
          <w:trHeight w:val="300"/>
        </w:trPr>
        <w:tc>
          <w:tcPr>
            <w:tcW w:w="705" w:type="pct"/>
            <w:shd w:val="clear" w:color="auto" w:fill="auto"/>
            <w:noWrap/>
            <w:vAlign w:val="center"/>
          </w:tcPr>
          <w:p w:rsidR="002700FB" w:rsidRPr="004D3DA8" w:rsidRDefault="002700FB" w:rsidP="002700FB">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-23.24%</w:t>
            </w:r>
          </w:p>
        </w:tc>
      </w:tr>
    </w:tbl>
    <w:p w:rsidR="00013925" w:rsidRPr="00564C95" w:rsidRDefault="00013925" w:rsidP="004C592E"/>
    <w:p w:rsidR="004C592E" w:rsidRDefault="004C592E" w:rsidP="004C592E">
      <w:r>
        <w:tab/>
        <w:t>Although the IODVS portion of the test was slightly less effective than shown in the previous chapter, every PACER algorithm</w:t>
      </w:r>
      <w:r w:rsidR="007A1FFD">
        <w:t>s</w:t>
      </w:r>
      <w:r>
        <w:t xml:space="preserve"> performed very well. The results were further enhanced by combining PACER with IODVS. PACER algorithms by themselves reduced the overall energy consumption by 17–25%. When combined with IODVS, the results are all very close to each other and further improve to a total of about 40%.</w:t>
      </w:r>
    </w:p>
    <w:p w:rsidR="004C592E" w:rsidRDefault="004C592E" w:rsidP="004C592E">
      <w:r>
        <w:tab/>
        <w:t xml:space="preserve">The PACER algorithms also significantly reduce the latency of each operation. </w:t>
      </w:r>
      <w:r w:rsidR="00556A80">
        <w:t xml:space="preserve">The timing and energy heuristics decrease latency </w:t>
      </w:r>
      <w:r w:rsidR="00215F57">
        <w:t>by the largest amount and their results are very close to each other. The current-based heuristic lags slightly due to the amount of overhead necessary to analyze the current and determine if the operation has completed.</w:t>
      </w:r>
    </w:p>
    <w:p w:rsidR="004D3DA8" w:rsidRDefault="004D3DA8">
      <w:pPr>
        <w:spacing w:line="240" w:lineRule="auto"/>
      </w:pPr>
      <w:r>
        <w:br w:type="page"/>
      </w:r>
    </w:p>
    <w:p w:rsidR="00122223" w:rsidRDefault="00122223" w:rsidP="0078529A">
      <w:pPr>
        <w:pStyle w:val="Heading3"/>
        <w:numPr>
          <w:ilvl w:val="2"/>
          <w:numId w:val="28"/>
        </w:numPr>
      </w:pPr>
      <w:bookmarkStart w:id="235" w:name="_Toc465297462"/>
      <w:bookmarkStart w:id="236" w:name="_Toc465820235"/>
      <w:proofErr w:type="spellStart"/>
      <w:r>
        <w:lastRenderedPageBreak/>
        <w:t>Numonyx</w:t>
      </w:r>
      <w:proofErr w:type="spellEnd"/>
      <w:r>
        <w:t xml:space="preserve"> M25PX16 </w:t>
      </w:r>
      <w:r w:rsidR="00215F57">
        <w:t xml:space="preserve">NOR </w:t>
      </w:r>
      <w:r>
        <w:t>Serial Flash</w:t>
      </w:r>
      <w:bookmarkEnd w:id="235"/>
      <w:bookmarkEnd w:id="236"/>
    </w:p>
    <w:p w:rsidR="00E25EBA" w:rsidRDefault="00E25EBA" w:rsidP="00E25EBA">
      <w:pPr>
        <w:keepNext/>
        <w:jc w:val="center"/>
      </w:pPr>
      <w:r w:rsidRPr="00E25EBA">
        <w:rPr>
          <w:noProof/>
        </w:rPr>
        <w:drawing>
          <wp:inline distT="0" distB="0" distL="0" distR="0" wp14:anchorId="38FEDF93" wp14:editId="24D3CC44">
            <wp:extent cx="4727448" cy="35478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7448" cy="3547872"/>
                    </a:xfrm>
                    <a:prstGeom prst="rect">
                      <a:avLst/>
                    </a:prstGeom>
                    <a:noFill/>
                    <a:ln>
                      <a:noFill/>
                    </a:ln>
                  </pic:spPr>
                </pic:pic>
              </a:graphicData>
            </a:graphic>
          </wp:inline>
        </w:drawing>
      </w:r>
    </w:p>
    <w:p w:rsidR="00E25EBA" w:rsidRPr="00E25EBA" w:rsidRDefault="00E25EBA" w:rsidP="00E25EBA">
      <w:pPr>
        <w:pStyle w:val="Caption"/>
        <w:jc w:val="center"/>
      </w:pPr>
      <w:bookmarkStart w:id="237" w:name="_Toc465776513"/>
      <w:r>
        <w:t xml:space="preserve">Figure </w:t>
      </w:r>
      <w:r w:rsidR="0004287A">
        <w:fldChar w:fldCharType="begin"/>
      </w:r>
      <w:r w:rsidR="0004287A">
        <w:instrText xml:space="preserve"> SEQ Figure \* ARABIC </w:instrText>
      </w:r>
      <w:r w:rsidR="0004287A">
        <w:fldChar w:fldCharType="separate"/>
      </w:r>
      <w:r w:rsidR="00055297">
        <w:rPr>
          <w:noProof/>
        </w:rPr>
        <w:t>56</w:t>
      </w:r>
      <w:r w:rsidR="0004287A">
        <w:rPr>
          <w:noProof/>
        </w:rPr>
        <w:fldChar w:fldCharType="end"/>
      </w:r>
      <w:r>
        <w:t>: NOR Serial Flash IODVS Write</w:t>
      </w:r>
      <w:bookmarkEnd w:id="237"/>
    </w:p>
    <w:p w:rsidR="00E25EBA" w:rsidRDefault="00E25EBA" w:rsidP="00E25EBA">
      <w:pPr>
        <w:keepNext/>
        <w:jc w:val="center"/>
      </w:pPr>
      <w:r w:rsidRPr="00E25EBA">
        <w:rPr>
          <w:noProof/>
        </w:rPr>
        <w:drawing>
          <wp:inline distT="0" distB="0" distL="0" distR="0" wp14:anchorId="77DABCAE" wp14:editId="1D856602">
            <wp:extent cx="4727448" cy="35478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7448" cy="3547872"/>
                    </a:xfrm>
                    <a:prstGeom prst="rect">
                      <a:avLst/>
                    </a:prstGeom>
                    <a:noFill/>
                    <a:ln>
                      <a:noFill/>
                    </a:ln>
                  </pic:spPr>
                </pic:pic>
              </a:graphicData>
            </a:graphic>
          </wp:inline>
        </w:drawing>
      </w:r>
    </w:p>
    <w:p w:rsidR="00E25EBA" w:rsidRPr="00E25EBA" w:rsidRDefault="00E25EBA" w:rsidP="00E25EBA">
      <w:pPr>
        <w:pStyle w:val="Caption"/>
        <w:jc w:val="center"/>
      </w:pPr>
      <w:bookmarkStart w:id="238" w:name="_Toc465776514"/>
      <w:r>
        <w:t xml:space="preserve">Figure </w:t>
      </w:r>
      <w:r w:rsidR="0004287A">
        <w:fldChar w:fldCharType="begin"/>
      </w:r>
      <w:r w:rsidR="0004287A">
        <w:instrText xml:space="preserve"> SEQ Figure \* ARABIC </w:instrText>
      </w:r>
      <w:r w:rsidR="0004287A">
        <w:fldChar w:fldCharType="separate"/>
      </w:r>
      <w:r w:rsidR="00055297">
        <w:rPr>
          <w:noProof/>
        </w:rPr>
        <w:t>57</w:t>
      </w:r>
      <w:r w:rsidR="0004287A">
        <w:rPr>
          <w:noProof/>
        </w:rPr>
        <w:fldChar w:fldCharType="end"/>
      </w:r>
      <w:r>
        <w:t>: NOR Serial Flash IODVS + PACER-T Write</w:t>
      </w:r>
      <w:bookmarkEnd w:id="238"/>
    </w:p>
    <w:p w:rsidR="00786EF1" w:rsidRDefault="00786EF1" w:rsidP="00786EF1">
      <w:pPr>
        <w:pStyle w:val="Caption"/>
        <w:keepNext/>
        <w:jc w:val="center"/>
      </w:pPr>
      <w:bookmarkStart w:id="239" w:name="_Toc465776552"/>
      <w:r>
        <w:lastRenderedPageBreak/>
        <w:t xml:space="preserve">Table </w:t>
      </w:r>
      <w:r w:rsidR="0004287A">
        <w:fldChar w:fldCharType="begin"/>
      </w:r>
      <w:r w:rsidR="0004287A">
        <w:instrText xml:space="preserve"> SEQ Table \* ARABIC </w:instrText>
      </w:r>
      <w:r w:rsidR="0004287A">
        <w:fldChar w:fldCharType="separate"/>
      </w:r>
      <w:r w:rsidR="00055297">
        <w:rPr>
          <w:noProof/>
        </w:rPr>
        <w:t>20</w:t>
      </w:r>
      <w:r w:rsidR="0004287A">
        <w:rPr>
          <w:noProof/>
        </w:rPr>
        <w:fldChar w:fldCharType="end"/>
      </w:r>
      <w:r>
        <w:t xml:space="preserve">: </w:t>
      </w:r>
      <w:r w:rsidR="001C16DE">
        <w:t xml:space="preserve">NOR </w:t>
      </w:r>
      <w:r>
        <w:t>Serial Flash Operation Energy</w:t>
      </w:r>
      <w:bookmarkEnd w:id="2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 + IODVS</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4.63</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17.81</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1040.74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42.02</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657.46</w:t>
            </w:r>
          </w:p>
        </w:tc>
      </w:tr>
      <w:tr w:rsidR="00215F57" w:rsidRPr="00215F57" w:rsidTr="00786EF1">
        <w:trPr>
          <w:trHeight w:val="315"/>
          <w:jc w:val="center"/>
        </w:trPr>
        <w:tc>
          <w:tcPr>
            <w:tcW w:w="56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1156.28</w:t>
            </w:r>
          </w:p>
        </w:tc>
      </w:tr>
      <w:tr w:rsidR="00786EF1" w:rsidRPr="00215F57" w:rsidTr="00786EF1">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rsidR="00786EF1" w:rsidRDefault="002700FB" w:rsidP="00786EF1">
            <w:pPr>
              <w:spacing w:line="240" w:lineRule="auto"/>
              <w:jc w:val="center"/>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49.22%</w:t>
            </w:r>
          </w:p>
        </w:tc>
      </w:tr>
    </w:tbl>
    <w:p w:rsidR="00215F57" w:rsidRDefault="00215F57" w:rsidP="00215F57"/>
    <w:p w:rsidR="001C16DE" w:rsidRDefault="001C16DE" w:rsidP="001C16DE">
      <w:pPr>
        <w:pStyle w:val="Caption"/>
        <w:keepNext/>
        <w:jc w:val="center"/>
      </w:pPr>
      <w:bookmarkStart w:id="240" w:name="_Toc465776553"/>
      <w:r>
        <w:t xml:space="preserve">Table </w:t>
      </w:r>
      <w:r w:rsidR="0004287A">
        <w:fldChar w:fldCharType="begin"/>
      </w:r>
      <w:r w:rsidR="0004287A">
        <w:instrText xml:space="preserve"> SEQ Table \* ARABIC </w:instrText>
      </w:r>
      <w:r w:rsidR="0004287A">
        <w:fldChar w:fldCharType="separate"/>
      </w:r>
      <w:r w:rsidR="00055297">
        <w:rPr>
          <w:noProof/>
        </w:rPr>
        <w:t>21</w:t>
      </w:r>
      <w:r w:rsidR="0004287A">
        <w:rPr>
          <w:noProof/>
        </w:rPr>
        <w:fldChar w:fldCharType="end"/>
      </w:r>
      <w:r>
        <w:t>: NOR Serial Flash Operation Latency</w:t>
      </w:r>
      <w:bookmarkEnd w:id="2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755"/>
        <w:gridCol w:w="782"/>
        <w:gridCol w:w="782"/>
        <w:gridCol w:w="1331"/>
        <w:gridCol w:w="784"/>
        <w:gridCol w:w="1331"/>
        <w:gridCol w:w="784"/>
        <w:gridCol w:w="1338"/>
      </w:tblGrid>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State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Control</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IODVS</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 + IODVS</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Erase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Write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Wait</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69.47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66.92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104.81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120.17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80.15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79.06</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4.73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7.09</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169.55</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171.74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133.86</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118.38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158.50</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159.57</w:t>
            </w:r>
          </w:p>
        </w:tc>
      </w:tr>
      <w:tr w:rsidR="00786EF1" w:rsidRPr="00786EF1" w:rsidTr="001C16DE">
        <w:trPr>
          <w:trHeight w:val="315"/>
          <w:jc w:val="center"/>
        </w:trPr>
        <w:tc>
          <w:tcPr>
            <w:tcW w:w="613" w:type="pct"/>
            <w:shd w:val="clear" w:color="auto" w:fill="auto"/>
            <w:noWrap/>
            <w:vAlign w:val="bottom"/>
            <w:hideMark/>
          </w:tcPr>
          <w:p w:rsidR="00786EF1" w:rsidRPr="00BE1C47" w:rsidRDefault="001C16DE" w:rsidP="001C16DE">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92.43</w:t>
            </w:r>
          </w:p>
        </w:tc>
      </w:tr>
      <w:tr w:rsidR="00786EF1" w:rsidRPr="00786EF1" w:rsidTr="001C16DE">
        <w:trPr>
          <w:trHeight w:val="315"/>
          <w:jc w:val="center"/>
        </w:trPr>
        <w:tc>
          <w:tcPr>
            <w:tcW w:w="613" w:type="pct"/>
            <w:shd w:val="clear" w:color="auto" w:fill="auto"/>
            <w:noWrap/>
            <w:vAlign w:val="bottom"/>
          </w:tcPr>
          <w:p w:rsidR="00786EF1" w:rsidRPr="00786EF1" w:rsidRDefault="002700FB" w:rsidP="001C16DE">
            <w:pPr>
              <w:spacing w:line="240" w:lineRule="auto"/>
              <w:jc w:val="center"/>
              <w:rPr>
                <w:rFonts w:ascii="Calibri" w:hAnsi="Calibri" w:cs="Calibri"/>
                <w:b/>
                <w:bCs/>
                <w:color w:val="000000"/>
                <w:sz w:val="16"/>
              </w:rPr>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62.10%</w:t>
            </w:r>
          </w:p>
        </w:tc>
      </w:tr>
    </w:tbl>
    <w:p w:rsidR="00786EF1" w:rsidRDefault="00786EF1" w:rsidP="00215F57"/>
    <w:p w:rsidR="001C16DE" w:rsidRDefault="001C16DE" w:rsidP="00215F57">
      <w:r>
        <w:tab/>
      </w:r>
      <w:r w:rsidR="00F0087F">
        <w:t xml:space="preserve">The control tests of the </w:t>
      </w:r>
      <w:proofErr w:type="spellStart"/>
      <w:r w:rsidR="00F0087F">
        <w:t>Numonyx</w:t>
      </w:r>
      <w:proofErr w:type="spellEnd"/>
      <w:r w:rsidR="00F0087F">
        <w:t xml:space="preserve"> serial flash showed a promising current profile for PACER optimization. Both the erase and write operations appeared to contain an excessive amount of idle wait time (as specified per the datasheet). Indeed, PACER-T was the most effective optimization algorithm and it decreased the overall latency by 66</w:t>
      </w:r>
      <w:r w:rsidR="00BE1C47">
        <w:t>.19</w:t>
      </w:r>
      <w:r w:rsidR="00F0087F">
        <w:t xml:space="preserve">%. Equivalently, the algorithm sped up the write-cycle by </w:t>
      </w:r>
      <w:r w:rsidR="00BE1C47">
        <w:t>204</w:t>
      </w:r>
      <w:r w:rsidR="00F0087F">
        <w:t xml:space="preserve">%. </w:t>
      </w:r>
    </w:p>
    <w:p w:rsidR="00F0087F" w:rsidRDefault="00F0087F" w:rsidP="00215F57">
      <w:r>
        <w:tab/>
        <w:t>By speeding up the write operation so significantly, the peripheral energy expenditure was also reduced dramatically. The algorithm achieved nearly 50% savings using the time and current based heuristics. The energy based heuristic was slightly less effective, likely due to the cumulative effects of noise in the current measurement over the course of such a long test.</w:t>
      </w:r>
    </w:p>
    <w:p w:rsidR="00215F57" w:rsidRDefault="00215F57" w:rsidP="00215F57">
      <w:pPr>
        <w:pStyle w:val="Heading3"/>
        <w:numPr>
          <w:ilvl w:val="2"/>
          <w:numId w:val="28"/>
        </w:numPr>
      </w:pPr>
      <w:bookmarkStart w:id="241" w:name="_Toc465820236"/>
      <w:proofErr w:type="spellStart"/>
      <w:r>
        <w:lastRenderedPageBreak/>
        <w:t>Micrcochip</w:t>
      </w:r>
      <w:proofErr w:type="spellEnd"/>
      <w:r>
        <w:t xml:space="preserve"> SST26VB NAND Serial Flash</w:t>
      </w:r>
      <w:bookmarkEnd w:id="241"/>
    </w:p>
    <w:p w:rsidR="00E25EBA" w:rsidRDefault="00E25EBA" w:rsidP="00E25EBA">
      <w:pPr>
        <w:keepNext/>
        <w:jc w:val="center"/>
      </w:pPr>
      <w:r w:rsidRPr="00E25EBA">
        <w:rPr>
          <w:noProof/>
        </w:rPr>
        <w:drawing>
          <wp:inline distT="0" distB="0" distL="0" distR="0" wp14:anchorId="5148C10A" wp14:editId="6F2280F6">
            <wp:extent cx="4782312" cy="35844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Default="00E25EBA" w:rsidP="00E25EBA">
      <w:pPr>
        <w:pStyle w:val="Caption"/>
        <w:jc w:val="center"/>
      </w:pPr>
      <w:bookmarkStart w:id="242" w:name="_Toc465776515"/>
      <w:r>
        <w:t xml:space="preserve">Figure </w:t>
      </w:r>
      <w:r w:rsidR="0004287A">
        <w:fldChar w:fldCharType="begin"/>
      </w:r>
      <w:r w:rsidR="0004287A">
        <w:instrText xml:space="preserve"> SEQ Figure \* ARABIC </w:instrText>
      </w:r>
      <w:r w:rsidR="0004287A">
        <w:fldChar w:fldCharType="separate"/>
      </w:r>
      <w:r w:rsidR="00055297">
        <w:rPr>
          <w:noProof/>
        </w:rPr>
        <w:t>58</w:t>
      </w:r>
      <w:r w:rsidR="0004287A">
        <w:rPr>
          <w:noProof/>
        </w:rPr>
        <w:fldChar w:fldCharType="end"/>
      </w:r>
      <w:r>
        <w:t>: NAND Serial Flash IODVS Write</w:t>
      </w:r>
      <w:bookmarkEnd w:id="242"/>
    </w:p>
    <w:p w:rsidR="00E25EBA" w:rsidRDefault="00E25EBA" w:rsidP="00E25EBA">
      <w:pPr>
        <w:keepNext/>
        <w:jc w:val="center"/>
      </w:pPr>
      <w:r w:rsidRPr="00E25EBA">
        <w:rPr>
          <w:noProof/>
        </w:rPr>
        <w:drawing>
          <wp:inline distT="0" distB="0" distL="0" distR="0" wp14:anchorId="41C36426" wp14:editId="7FE5CB1C">
            <wp:extent cx="4782312" cy="35844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Pr="00E25EBA" w:rsidRDefault="00E25EBA" w:rsidP="00E25EBA">
      <w:pPr>
        <w:pStyle w:val="Caption"/>
        <w:jc w:val="center"/>
      </w:pPr>
      <w:bookmarkStart w:id="243" w:name="_Toc465776516"/>
      <w:r>
        <w:t xml:space="preserve">Figure </w:t>
      </w:r>
      <w:r w:rsidR="0004287A">
        <w:fldChar w:fldCharType="begin"/>
      </w:r>
      <w:r w:rsidR="0004287A">
        <w:instrText xml:space="preserve"> SEQ Figure \* ARABIC </w:instrText>
      </w:r>
      <w:r w:rsidR="0004287A">
        <w:fldChar w:fldCharType="separate"/>
      </w:r>
      <w:r w:rsidR="00055297">
        <w:rPr>
          <w:noProof/>
        </w:rPr>
        <w:t>59</w:t>
      </w:r>
      <w:r w:rsidR="0004287A">
        <w:rPr>
          <w:noProof/>
        </w:rPr>
        <w:fldChar w:fldCharType="end"/>
      </w:r>
      <w:r>
        <w:t>: NAND Serial Flash IODVS + PACER-C Write</w:t>
      </w:r>
      <w:bookmarkEnd w:id="243"/>
    </w:p>
    <w:p w:rsidR="007712A5" w:rsidRDefault="007712A5" w:rsidP="007712A5">
      <w:pPr>
        <w:pStyle w:val="Caption"/>
        <w:keepNext/>
        <w:jc w:val="center"/>
      </w:pPr>
      <w:bookmarkStart w:id="244" w:name="_Toc465776554"/>
      <w:r>
        <w:lastRenderedPageBreak/>
        <w:t xml:space="preserve">Table </w:t>
      </w:r>
      <w:r w:rsidR="0004287A">
        <w:fldChar w:fldCharType="begin"/>
      </w:r>
      <w:r w:rsidR="0004287A">
        <w:instrText xml:space="preserve"> SEQ Table \* ARABIC </w:instrText>
      </w:r>
      <w:r w:rsidR="0004287A">
        <w:fldChar w:fldCharType="separate"/>
      </w:r>
      <w:r w:rsidR="00055297">
        <w:rPr>
          <w:noProof/>
        </w:rPr>
        <w:t>22</w:t>
      </w:r>
      <w:r w:rsidR="0004287A">
        <w:rPr>
          <w:noProof/>
        </w:rPr>
        <w:fldChar w:fldCharType="end"/>
      </w:r>
      <w:r>
        <w:t>: NAND Serial Flash Operation Energy</w:t>
      </w:r>
      <w:bookmarkEnd w:id="2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4.14</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71.39</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1.52</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670.32</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72.85</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133.95</w:t>
            </w:r>
          </w:p>
        </w:tc>
      </w:tr>
      <w:tr w:rsidR="00F96504" w:rsidRPr="00F96504" w:rsidTr="00BE1C47">
        <w:trPr>
          <w:trHeight w:val="300"/>
          <w:jc w:val="center"/>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860.73</w:t>
            </w:r>
          </w:p>
        </w:tc>
      </w:tr>
      <w:tr w:rsidR="00BE1C47" w:rsidRPr="00F96504" w:rsidTr="00BE1C47">
        <w:trPr>
          <w:trHeight w:val="300"/>
          <w:jc w:val="center"/>
        </w:trPr>
        <w:tc>
          <w:tcPr>
            <w:tcW w:w="56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-31.03%</w:t>
            </w:r>
          </w:p>
        </w:tc>
      </w:tr>
    </w:tbl>
    <w:p w:rsidR="00F96504" w:rsidRDefault="00F96504" w:rsidP="00F96504"/>
    <w:p w:rsidR="007712A5" w:rsidRDefault="007712A5" w:rsidP="007712A5">
      <w:pPr>
        <w:pStyle w:val="Caption"/>
        <w:keepNext/>
        <w:jc w:val="center"/>
      </w:pPr>
      <w:bookmarkStart w:id="245" w:name="_Toc465776555"/>
      <w:r>
        <w:t xml:space="preserve">Table </w:t>
      </w:r>
      <w:r w:rsidR="0004287A">
        <w:fldChar w:fldCharType="begin"/>
      </w:r>
      <w:r w:rsidR="0004287A">
        <w:instrText xml:space="preserve"> SEQ Table \* ARABIC </w:instrText>
      </w:r>
      <w:r w:rsidR="0004287A">
        <w:fldChar w:fldCharType="separate"/>
      </w:r>
      <w:r w:rsidR="00055297">
        <w:rPr>
          <w:noProof/>
        </w:rPr>
        <w:t>23</w:t>
      </w:r>
      <w:r w:rsidR="0004287A">
        <w:rPr>
          <w:noProof/>
        </w:rPr>
        <w:fldChar w:fldCharType="end"/>
      </w:r>
      <w:r>
        <w:t>: NAND Serial Flash Operation Latency</w:t>
      </w:r>
      <w:bookmarkEnd w:id="2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36.20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31.07</w:t>
            </w:r>
          </w:p>
        </w:tc>
      </w:tr>
      <w:tr w:rsidR="00F96504" w:rsidRPr="00F96504" w:rsidTr="00BE1C47">
        <w:trPr>
          <w:trHeight w:val="300"/>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49.87</w:t>
            </w:r>
          </w:p>
        </w:tc>
      </w:tr>
      <w:tr w:rsidR="00BE1C47" w:rsidRPr="00F96504" w:rsidTr="00BE1C47">
        <w:trPr>
          <w:trHeight w:val="300"/>
        </w:trPr>
        <w:tc>
          <w:tcPr>
            <w:tcW w:w="560" w:type="pct"/>
            <w:shd w:val="clear" w:color="auto" w:fill="auto"/>
            <w:noWrap/>
            <w:vAlign w:val="bottom"/>
            <w:hideMark/>
          </w:tcPr>
          <w:p w:rsidR="00BE1C47" w:rsidRPr="00F96504" w:rsidRDefault="00BE1C47" w:rsidP="00BE1C47">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-30.03%</w:t>
            </w:r>
          </w:p>
        </w:tc>
      </w:tr>
    </w:tbl>
    <w:p w:rsidR="007712A5" w:rsidRDefault="007712A5" w:rsidP="00F96504"/>
    <w:p w:rsidR="00A66773" w:rsidRDefault="0092253F" w:rsidP="007712A5">
      <w:r>
        <w:tab/>
        <w:t xml:space="preserve">Without any optimization, the Microchip serial flash operates nearly 3.5x faster than the NOR based </w:t>
      </w:r>
      <w:proofErr w:type="spellStart"/>
      <w:r>
        <w:t>Numonyx</w:t>
      </w:r>
      <w:proofErr w:type="spellEnd"/>
      <w:r>
        <w:t xml:space="preserve"> device. Despite the faster dynamics, PACER was able to reduce the operation latency by </w:t>
      </w:r>
      <w:r w:rsidR="00A66773">
        <w:t>nearly 54% using the timing heuristic. The energy and current heuristics were less effective. It was observed that the device would sometimes incur a large current spike following the first page write following the erase operation. This is a byproduct of the memory controller. Because the operation has a non-deterministic energy expenditure and fast dynamics, both PACER-E and PACER-C were not ideal.</w:t>
      </w:r>
    </w:p>
    <w:p w:rsidR="007712A5" w:rsidRDefault="00A66773" w:rsidP="007712A5">
      <w:r>
        <w:tab/>
        <w:t>The PACER-T algorithm achieved a 36% reduction in energy expenditure and a 54% reduction in latency.</w:t>
      </w:r>
      <w:r w:rsidR="007712A5">
        <w:br w:type="page"/>
      </w:r>
    </w:p>
    <w:p w:rsidR="00122223" w:rsidRDefault="00215F57" w:rsidP="0078529A">
      <w:pPr>
        <w:pStyle w:val="Heading3"/>
        <w:numPr>
          <w:ilvl w:val="2"/>
          <w:numId w:val="28"/>
        </w:numPr>
      </w:pPr>
      <w:bookmarkStart w:id="246" w:name="_Toc465297463"/>
      <w:bookmarkStart w:id="247" w:name="_Toc465820237"/>
      <w:r>
        <w:lastRenderedPageBreak/>
        <w:t>M</w:t>
      </w:r>
      <w:r w:rsidR="00122223">
        <w:t>icroSD Memory Card</w:t>
      </w:r>
      <w:bookmarkEnd w:id="246"/>
      <w:bookmarkEnd w:id="247"/>
    </w:p>
    <w:p w:rsidR="00A66773" w:rsidRDefault="00122223" w:rsidP="00122223">
      <w:r>
        <w:tab/>
        <w:t xml:space="preserve">As was shown in the initial IODVS research, microSD memory cards exhibit non-deterministic write timing. This is due in large part to the presence of caches and memory management units onboard the memory cards, as well as in small part due to the </w:t>
      </w:r>
      <w:proofErr w:type="spellStart"/>
      <w:r>
        <w:t>SDCard</w:t>
      </w:r>
      <w:proofErr w:type="spellEnd"/>
      <w:r>
        <w:t xml:space="preserve"> protocol itself.</w:t>
      </w:r>
      <w:r w:rsidR="00A66773">
        <w:t xml:space="preserve"> Because the </w:t>
      </w:r>
      <w:proofErr w:type="spellStart"/>
      <w:r w:rsidR="00A66773">
        <w:t>SDCard</w:t>
      </w:r>
      <w:proofErr w:type="spellEnd"/>
      <w:r w:rsidR="00A66773">
        <w:t xml:space="preserve"> protocol is polling based, it was prudent to ensure that the write-wait period is indeed voltage-independent. This was accomplished by constantly polling for write complete (a wait time of 0us). </w:t>
      </w:r>
    </w:p>
    <w:p w:rsidR="00122223" w:rsidRDefault="00A66773" w:rsidP="00A66773">
      <w:pPr>
        <w:ind w:firstLine="720"/>
      </w:pPr>
      <w:r>
        <w:t xml:space="preserve">The results are shown for each </w:t>
      </w:r>
      <w:proofErr w:type="spellStart"/>
      <w:r>
        <w:t>SDCard</w:t>
      </w:r>
      <w:proofErr w:type="spellEnd"/>
      <w:r>
        <w:t xml:space="preserve"> and indeed, the write-wait state is voltage independent. Furthermore, because of the non-deterministic nature of both time and energy for these operations, only the PACER-C algorithm was considered for optimization.</w:t>
      </w:r>
    </w:p>
    <w:p w:rsidR="00F56BB3" w:rsidRDefault="00F56BB3" w:rsidP="00A66773">
      <w:pPr>
        <w:ind w:firstLine="720"/>
      </w:pPr>
      <w:r>
        <w:t xml:space="preserve">Energy consumption analysis for these devices is particularly difficult due to the non-deterministic nature of the write-wait time. The last operation with a fairly deterministic completion time is the write. The write-wait, </w:t>
      </w:r>
      <w:proofErr w:type="spellStart"/>
      <w:r>
        <w:t>readback</w:t>
      </w:r>
      <w:proofErr w:type="spellEnd"/>
      <w:r>
        <w:t xml:space="preserve"> and return to idle states all occur at different times during each test. It is also important to trigger the caching effect of each device and so more than one test must be run. </w:t>
      </w:r>
    </w:p>
    <w:p w:rsidR="00F56BB3" w:rsidRPr="008D7CFB" w:rsidRDefault="00F56BB3" w:rsidP="00A66773">
      <w:pPr>
        <w:ind w:firstLine="720"/>
      </w:pPr>
      <w:r>
        <w:t>Therefore, the analysis is performed such that all phases after the write state are combined. This results in some amount of idle time being accumulated into each analysis. Because of this accumulation, the stated savings are actually lower than what could be achieved through further analysis.</w:t>
      </w:r>
    </w:p>
    <w:p w:rsidR="00122223" w:rsidRPr="00D41BBD" w:rsidRDefault="00122223" w:rsidP="00122223">
      <w:pPr>
        <w:rPr>
          <w:rFonts w:eastAsiaTheme="majorEastAsia"/>
        </w:rPr>
      </w:pPr>
    </w:p>
    <w:p w:rsidR="00122223" w:rsidRDefault="00122223" w:rsidP="0078529A">
      <w:pPr>
        <w:pStyle w:val="Heading4"/>
        <w:numPr>
          <w:ilvl w:val="3"/>
          <w:numId w:val="28"/>
        </w:numPr>
      </w:pPr>
      <w:proofErr w:type="spellStart"/>
      <w:r>
        <w:lastRenderedPageBreak/>
        <w:t>Sandisk</w:t>
      </w:r>
      <w:proofErr w:type="spellEnd"/>
      <w:r>
        <w:t xml:space="preserve"> SDSC 1.0GB Micro-SD Memory Card</w:t>
      </w:r>
    </w:p>
    <w:p w:rsidR="00122223" w:rsidRDefault="00F74077" w:rsidP="00122223">
      <w:pPr>
        <w:keepNext/>
        <w:jc w:val="center"/>
      </w:pPr>
      <w:r w:rsidRPr="00F74077">
        <w:rPr>
          <w:noProof/>
        </w:rPr>
        <w:drawing>
          <wp:inline distT="0" distB="0" distL="0" distR="0">
            <wp:extent cx="4828032" cy="36210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122223" w:rsidRDefault="00122223" w:rsidP="00122223">
      <w:pPr>
        <w:pStyle w:val="Caption"/>
        <w:jc w:val="center"/>
      </w:pPr>
      <w:bookmarkStart w:id="248" w:name="_Ref465769236"/>
      <w:bookmarkStart w:id="249" w:name="_Toc465776517"/>
      <w:r>
        <w:t xml:space="preserve">Figure </w:t>
      </w:r>
      <w:r w:rsidR="0004287A">
        <w:fldChar w:fldCharType="begin"/>
      </w:r>
      <w:r w:rsidR="0004287A">
        <w:instrText xml:space="preserve"> SEQ Figure \* ARABIC </w:instrText>
      </w:r>
      <w:r w:rsidR="0004287A">
        <w:fldChar w:fldCharType="separate"/>
      </w:r>
      <w:r w:rsidR="00055297">
        <w:rPr>
          <w:noProof/>
        </w:rPr>
        <w:t>60</w:t>
      </w:r>
      <w:r w:rsidR="0004287A">
        <w:rPr>
          <w:noProof/>
        </w:rPr>
        <w:fldChar w:fldCharType="end"/>
      </w:r>
      <w:bookmarkEnd w:id="248"/>
      <w:r>
        <w:t xml:space="preserve">: A Single </w:t>
      </w:r>
      <w:r w:rsidR="00F74077">
        <w:t xml:space="preserve">Standard </w:t>
      </w:r>
      <w:r>
        <w:t>Write to the Lexar microSD Memory Card</w:t>
      </w:r>
      <w:bookmarkEnd w:id="249"/>
    </w:p>
    <w:p w:rsidR="00F74077" w:rsidRDefault="00F74077" w:rsidP="00F74077">
      <w:pPr>
        <w:keepNext/>
        <w:jc w:val="center"/>
      </w:pPr>
      <w:r w:rsidRPr="00F74077">
        <w:rPr>
          <w:noProof/>
        </w:rPr>
        <w:drawing>
          <wp:inline distT="0" distB="0" distL="0" distR="0" wp14:anchorId="1D22FA29" wp14:editId="61E3CB90">
            <wp:extent cx="4828032" cy="36210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74077" w:rsidRPr="00F74077" w:rsidRDefault="00F74077" w:rsidP="00F74077">
      <w:pPr>
        <w:pStyle w:val="Caption"/>
        <w:jc w:val="center"/>
      </w:pPr>
      <w:bookmarkStart w:id="250" w:name="_Ref465769605"/>
      <w:bookmarkStart w:id="251" w:name="_Toc465776518"/>
      <w:r>
        <w:t xml:space="preserve">Figure </w:t>
      </w:r>
      <w:r w:rsidR="0004287A">
        <w:fldChar w:fldCharType="begin"/>
      </w:r>
      <w:r w:rsidR="0004287A">
        <w:instrText xml:space="preserve"> SEQ Figure \* ARABIC </w:instrText>
      </w:r>
      <w:r w:rsidR="0004287A">
        <w:fldChar w:fldCharType="separate"/>
      </w:r>
      <w:r w:rsidR="00055297">
        <w:rPr>
          <w:noProof/>
        </w:rPr>
        <w:t>61</w:t>
      </w:r>
      <w:r w:rsidR="0004287A">
        <w:rPr>
          <w:noProof/>
        </w:rPr>
        <w:fldChar w:fldCharType="end"/>
      </w:r>
      <w:bookmarkEnd w:id="250"/>
      <w:r>
        <w:t>: A Single IOD</w:t>
      </w:r>
      <w:r>
        <w:rPr>
          <w:noProof/>
        </w:rPr>
        <w:t>VS Write to the Sandisk microSD Card</w:t>
      </w:r>
      <w:bookmarkEnd w:id="251"/>
    </w:p>
    <w:p w:rsidR="000977CF" w:rsidRDefault="000977CF" w:rsidP="000977CF">
      <w:pPr>
        <w:keepNext/>
        <w:jc w:val="center"/>
      </w:pPr>
      <w:r w:rsidRPr="000977CF">
        <w:rPr>
          <w:noProof/>
        </w:rPr>
        <w:lastRenderedPageBreak/>
        <w:drawing>
          <wp:inline distT="0" distB="0" distL="0" distR="0" wp14:anchorId="5578BCAE" wp14:editId="13EB4EEF">
            <wp:extent cx="4828032" cy="36210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0977CF" w:rsidRPr="000977CF" w:rsidRDefault="000977CF" w:rsidP="000977CF">
      <w:pPr>
        <w:pStyle w:val="Caption"/>
        <w:jc w:val="center"/>
      </w:pPr>
      <w:bookmarkStart w:id="252" w:name="_Ref465769607"/>
      <w:bookmarkStart w:id="253" w:name="_Toc465776519"/>
      <w:r>
        <w:t xml:space="preserve">Figure </w:t>
      </w:r>
      <w:r w:rsidR="0004287A">
        <w:fldChar w:fldCharType="begin"/>
      </w:r>
      <w:r w:rsidR="0004287A">
        <w:instrText xml:space="preserve"> SEQ Figure \* ARABIC </w:instrText>
      </w:r>
      <w:r w:rsidR="0004287A">
        <w:fldChar w:fldCharType="separate"/>
      </w:r>
      <w:r w:rsidR="00055297">
        <w:rPr>
          <w:noProof/>
        </w:rPr>
        <w:t>62</w:t>
      </w:r>
      <w:r w:rsidR="0004287A">
        <w:rPr>
          <w:noProof/>
        </w:rPr>
        <w:fldChar w:fldCharType="end"/>
      </w:r>
      <w:bookmarkEnd w:id="252"/>
      <w:r>
        <w:t xml:space="preserve">: </w:t>
      </w:r>
      <w:proofErr w:type="spellStart"/>
      <w:r>
        <w:t>Sandisk</w:t>
      </w:r>
      <w:proofErr w:type="spellEnd"/>
      <w:r>
        <w:t xml:space="preserve"> microSD Card </w:t>
      </w:r>
      <w:r w:rsidR="00F74077">
        <w:t xml:space="preserve">IODVS </w:t>
      </w:r>
      <w:r>
        <w:t>Write with Cache Hit Detected by PACER-C</w:t>
      </w:r>
      <w:bookmarkEnd w:id="253"/>
    </w:p>
    <w:p w:rsidR="00122223" w:rsidRDefault="00C07983" w:rsidP="00122223">
      <w:pPr>
        <w:keepNext/>
        <w:jc w:val="center"/>
      </w:pPr>
      <w:r w:rsidRPr="008B5CFD">
        <w:rPr>
          <w:noProof/>
        </w:rPr>
        <w:drawing>
          <wp:inline distT="0" distB="0" distL="0" distR="0" wp14:anchorId="453FD3A2" wp14:editId="3CA6B928">
            <wp:extent cx="4800600" cy="3602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602736"/>
                    </a:xfrm>
                    <a:prstGeom prst="rect">
                      <a:avLst/>
                    </a:prstGeom>
                    <a:noFill/>
                    <a:ln>
                      <a:noFill/>
                    </a:ln>
                  </pic:spPr>
                </pic:pic>
              </a:graphicData>
            </a:graphic>
          </wp:inline>
        </w:drawing>
      </w:r>
    </w:p>
    <w:p w:rsidR="00122223" w:rsidRDefault="00122223" w:rsidP="00122223">
      <w:pPr>
        <w:pStyle w:val="Caption"/>
        <w:jc w:val="center"/>
      </w:pPr>
      <w:bookmarkStart w:id="254" w:name="_Ref465769106"/>
      <w:bookmarkStart w:id="255" w:name="_Toc465776520"/>
      <w:r>
        <w:t xml:space="preserve">Figure </w:t>
      </w:r>
      <w:r w:rsidR="0004287A">
        <w:fldChar w:fldCharType="begin"/>
      </w:r>
      <w:r w:rsidR="0004287A">
        <w:instrText xml:space="preserve"> SEQ Figure \* ARABIC </w:instrText>
      </w:r>
      <w:r w:rsidR="0004287A">
        <w:fldChar w:fldCharType="separate"/>
      </w:r>
      <w:r w:rsidR="00055297">
        <w:rPr>
          <w:noProof/>
        </w:rPr>
        <w:t>63</w:t>
      </w:r>
      <w:r w:rsidR="0004287A">
        <w:rPr>
          <w:noProof/>
        </w:rPr>
        <w:fldChar w:fldCharType="end"/>
      </w:r>
      <w:bookmarkEnd w:id="254"/>
      <w:r>
        <w:t xml:space="preserve">: Timing Distribution of </w:t>
      </w:r>
      <w:r w:rsidR="00C07983">
        <w:t xml:space="preserve">Standard </w:t>
      </w:r>
      <w:r>
        <w:t xml:space="preserve">Writes to the </w:t>
      </w:r>
      <w:proofErr w:type="spellStart"/>
      <w:r w:rsidR="00C07983">
        <w:t>Sandisk</w:t>
      </w:r>
      <w:proofErr w:type="spellEnd"/>
      <w:r>
        <w:t xml:space="preserve"> microSD Memory Card</w:t>
      </w:r>
      <w:bookmarkEnd w:id="255"/>
    </w:p>
    <w:p w:rsidR="00C07983" w:rsidRDefault="00C07983" w:rsidP="00C07983">
      <w:pPr>
        <w:keepNext/>
        <w:jc w:val="center"/>
      </w:pPr>
      <w:r w:rsidRPr="00C07983">
        <w:rPr>
          <w:rFonts w:eastAsiaTheme="majorEastAsia"/>
          <w:noProof/>
        </w:rPr>
        <w:lastRenderedPageBreak/>
        <w:drawing>
          <wp:inline distT="0" distB="0" distL="0" distR="0" wp14:anchorId="6319FC0F" wp14:editId="76E7C50E">
            <wp:extent cx="4837176" cy="363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37176" cy="3630168"/>
                    </a:xfrm>
                    <a:prstGeom prst="rect">
                      <a:avLst/>
                    </a:prstGeom>
                    <a:noFill/>
                    <a:ln>
                      <a:noFill/>
                    </a:ln>
                  </pic:spPr>
                </pic:pic>
              </a:graphicData>
            </a:graphic>
          </wp:inline>
        </w:drawing>
      </w:r>
    </w:p>
    <w:p w:rsidR="00C07983" w:rsidRDefault="00C07983" w:rsidP="00C07983">
      <w:pPr>
        <w:pStyle w:val="Caption"/>
        <w:jc w:val="center"/>
      </w:pPr>
      <w:bookmarkStart w:id="256" w:name="_Ref465769109"/>
      <w:bookmarkStart w:id="257" w:name="_Toc465776521"/>
      <w:r>
        <w:t xml:space="preserve">Figure </w:t>
      </w:r>
      <w:r w:rsidR="0004287A">
        <w:fldChar w:fldCharType="begin"/>
      </w:r>
      <w:r w:rsidR="0004287A">
        <w:instrText xml:space="preserve"> SEQ Figure \* ARABIC </w:instrText>
      </w:r>
      <w:r w:rsidR="0004287A">
        <w:fldChar w:fldCharType="separate"/>
      </w:r>
      <w:r w:rsidR="00055297">
        <w:rPr>
          <w:noProof/>
        </w:rPr>
        <w:t>64</w:t>
      </w:r>
      <w:r w:rsidR="0004287A">
        <w:rPr>
          <w:noProof/>
        </w:rPr>
        <w:fldChar w:fldCharType="end"/>
      </w:r>
      <w:bookmarkEnd w:id="256"/>
      <w:r>
        <w:t xml:space="preserve">: Timing Distribution of IODVS Writes to the </w:t>
      </w:r>
      <w:proofErr w:type="spellStart"/>
      <w:r>
        <w:t>Sandisk</w:t>
      </w:r>
      <w:proofErr w:type="spellEnd"/>
      <w:r>
        <w:t xml:space="preserve"> microSD Card</w:t>
      </w:r>
      <w:bookmarkEnd w:id="257"/>
    </w:p>
    <w:p w:rsidR="00122223" w:rsidRDefault="00F74077" w:rsidP="00F74077">
      <w:pPr>
        <w:ind w:firstLine="720"/>
      </w:pPr>
      <w:r>
        <w:t xml:space="preserve">The </w:t>
      </w:r>
      <w:proofErr w:type="spellStart"/>
      <w:r>
        <w:t>Sandisk</w:t>
      </w:r>
      <w:proofErr w:type="spellEnd"/>
      <w:r>
        <w:t xml:space="preserve"> microSD card caching statistics are provided in </w:t>
      </w:r>
      <w:r>
        <w:fldChar w:fldCharType="begin"/>
      </w:r>
      <w:r>
        <w:instrText xml:space="preserve"> REF _Ref465769106 \h  \* MERGEFORMAT </w:instrText>
      </w:r>
      <w:r>
        <w:fldChar w:fldCharType="separate"/>
      </w:r>
      <w:r w:rsidR="00055297">
        <w:t xml:space="preserve">Figure </w:t>
      </w:r>
      <w:r w:rsidR="00055297">
        <w:rPr>
          <w:noProof/>
        </w:rPr>
        <w:t>63</w:t>
      </w:r>
      <w:r>
        <w:fldChar w:fldCharType="end"/>
      </w:r>
      <w:r>
        <w:t xml:space="preserve"> and </w:t>
      </w:r>
      <w:r>
        <w:fldChar w:fldCharType="begin"/>
      </w:r>
      <w:r>
        <w:instrText xml:space="preserve"> REF _Ref465769109 \h  \* MERGEFORMAT </w:instrText>
      </w:r>
      <w:r>
        <w:fldChar w:fldCharType="separate"/>
      </w:r>
      <w:r w:rsidR="00055297">
        <w:t xml:space="preserve">Figure </w:t>
      </w:r>
      <w:r w:rsidR="00055297">
        <w:rPr>
          <w:noProof/>
        </w:rPr>
        <w:t>64</w:t>
      </w:r>
      <w:r>
        <w:fldChar w:fldCharType="end"/>
      </w:r>
      <w:r>
        <w:t xml:space="preserve">. It is evident that IODVS has no effect on the cache hit rate and therefore the operation can be considered voltage independent. </w:t>
      </w:r>
      <w:r>
        <w:fldChar w:fldCharType="begin"/>
      </w:r>
      <w:r>
        <w:instrText xml:space="preserve"> REF _Ref465769236 \h  \* MERGEFORMAT </w:instrText>
      </w:r>
      <w:r>
        <w:fldChar w:fldCharType="separate"/>
      </w:r>
      <w:r w:rsidR="00055297">
        <w:t xml:space="preserve">Figure </w:t>
      </w:r>
      <w:r w:rsidR="00055297">
        <w:rPr>
          <w:noProof/>
        </w:rPr>
        <w:t>60</w:t>
      </w:r>
      <w:r>
        <w:fldChar w:fldCharType="end"/>
      </w:r>
      <w:r>
        <w:t xml:space="preserve"> demonstrates a single, typical write to the card, while </w:t>
      </w:r>
      <w:r>
        <w:fldChar w:fldCharType="begin"/>
      </w:r>
      <w:r>
        <w:instrText xml:space="preserve"> REF _Ref465769605 \h </w:instrText>
      </w:r>
      <w:r>
        <w:fldChar w:fldCharType="separate"/>
      </w:r>
      <w:r w:rsidR="00055297">
        <w:t xml:space="preserve">Figure </w:t>
      </w:r>
      <w:r w:rsidR="00055297">
        <w:rPr>
          <w:noProof/>
        </w:rPr>
        <w:t>61</w:t>
      </w:r>
      <w:r>
        <w:fldChar w:fldCharType="end"/>
      </w:r>
      <w:r>
        <w:t xml:space="preserve"> shows an IODVS enabled write. </w:t>
      </w:r>
      <w:r>
        <w:fldChar w:fldCharType="begin"/>
      </w:r>
      <w:r>
        <w:instrText xml:space="preserve"> REF _Ref465769607 \h </w:instrText>
      </w:r>
      <w:r>
        <w:fldChar w:fldCharType="separate"/>
      </w:r>
      <w:r w:rsidR="00055297">
        <w:t xml:space="preserve">Figure </w:t>
      </w:r>
      <w:r w:rsidR="00055297">
        <w:rPr>
          <w:noProof/>
        </w:rPr>
        <w:t>62</w:t>
      </w:r>
      <w:r>
        <w:fldChar w:fldCharType="end"/>
      </w:r>
      <w:r>
        <w:t xml:space="preserve"> demonstrates a write to the card with a cache hit and its detection by PACER-C.</w:t>
      </w:r>
    </w:p>
    <w:p w:rsidR="00105B92" w:rsidRDefault="00105B92" w:rsidP="00F74077">
      <w:pPr>
        <w:ind w:firstLine="720"/>
      </w:pPr>
    </w:p>
    <w:p w:rsidR="004879C6" w:rsidRDefault="004879C6" w:rsidP="004879C6">
      <w:pPr>
        <w:pStyle w:val="Caption"/>
        <w:keepNext/>
        <w:jc w:val="center"/>
      </w:pPr>
      <w:bookmarkStart w:id="258" w:name="_Toc465776556"/>
      <w:r>
        <w:t xml:space="preserve">Table </w:t>
      </w:r>
      <w:r w:rsidR="0004287A">
        <w:fldChar w:fldCharType="begin"/>
      </w:r>
      <w:r w:rsidR="0004287A">
        <w:instrText xml:space="preserve"> SEQ Table \* ARABIC </w:instrText>
      </w:r>
      <w:r w:rsidR="0004287A">
        <w:fldChar w:fldCharType="separate"/>
      </w:r>
      <w:r w:rsidR="00055297">
        <w:rPr>
          <w:noProof/>
        </w:rPr>
        <w:t>24</w:t>
      </w:r>
      <w:r w:rsidR="0004287A">
        <w:rPr>
          <w:noProof/>
        </w:rPr>
        <w:fldChar w:fldCharType="end"/>
      </w:r>
      <w:r>
        <w:t xml:space="preserve">: </w:t>
      </w:r>
      <w:proofErr w:type="spellStart"/>
      <w:r>
        <w:t>Sandisk</w:t>
      </w:r>
      <w:proofErr w:type="spellEnd"/>
      <w:r>
        <w:t xml:space="preserve"> microSD Card Algorithm / Energy Summary (128 Samples Each)</w:t>
      </w:r>
      <w:bookmarkEnd w:id="258"/>
    </w:p>
    <w:tbl>
      <w:tblPr>
        <w:tblStyle w:val="TableGrid"/>
        <w:tblW w:w="0" w:type="auto"/>
        <w:jc w:val="center"/>
        <w:tblLook w:val="04A0" w:firstRow="1" w:lastRow="0" w:firstColumn="1" w:lastColumn="0" w:noHBand="0" w:noVBand="1"/>
      </w:tblPr>
      <w:tblGrid>
        <w:gridCol w:w="2219"/>
        <w:gridCol w:w="2696"/>
        <w:gridCol w:w="1036"/>
      </w:tblGrid>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Algorithm</w:t>
            </w:r>
          </w:p>
        </w:tc>
        <w:tc>
          <w:tcPr>
            <w:tcW w:w="0" w:type="auto"/>
            <w:vAlign w:val="center"/>
          </w:tcPr>
          <w:p w:rsidR="004879C6" w:rsidRPr="004879C6" w:rsidRDefault="004879C6" w:rsidP="002013BA">
            <w:pPr>
              <w:spacing w:before="40" w:after="40" w:line="240" w:lineRule="auto"/>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4879C6" w:rsidRPr="004879C6" w:rsidRDefault="004879C6" w:rsidP="002013BA">
            <w:pPr>
              <w:spacing w:before="40" w:after="40" w:line="240" w:lineRule="auto"/>
              <w:jc w:val="center"/>
            </w:pPr>
            <w:r>
              <w:t>Delta</w:t>
            </w:r>
          </w:p>
        </w:tc>
      </w:tr>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Control</w:t>
            </w:r>
          </w:p>
        </w:tc>
        <w:tc>
          <w:tcPr>
            <w:tcW w:w="0" w:type="auto"/>
            <w:vAlign w:val="center"/>
          </w:tcPr>
          <w:p w:rsidR="004879C6" w:rsidRPr="004879C6" w:rsidRDefault="004879C6" w:rsidP="002013BA">
            <w:pPr>
              <w:spacing w:before="40" w:after="40" w:line="240" w:lineRule="auto"/>
              <w:jc w:val="center"/>
            </w:pPr>
            <w:r>
              <w:t>17066.19</w:t>
            </w:r>
          </w:p>
        </w:tc>
        <w:tc>
          <w:tcPr>
            <w:tcW w:w="0" w:type="auto"/>
            <w:shd w:val="clear" w:color="auto" w:fill="000000" w:themeFill="text1"/>
            <w:vAlign w:val="center"/>
          </w:tcPr>
          <w:p w:rsidR="004879C6" w:rsidRPr="004879C6" w:rsidRDefault="004879C6" w:rsidP="002013BA">
            <w:pPr>
              <w:spacing w:before="40" w:after="40" w:line="240" w:lineRule="auto"/>
              <w:jc w:val="center"/>
              <w:rPr>
                <w:color w:val="000000" w:themeColor="text1"/>
                <w:highlight w:val="black"/>
              </w:rPr>
            </w:pP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w:t>
            </w:r>
          </w:p>
        </w:tc>
        <w:tc>
          <w:tcPr>
            <w:tcW w:w="0" w:type="auto"/>
            <w:vAlign w:val="center"/>
          </w:tcPr>
          <w:p w:rsidR="005D65CA" w:rsidRPr="004879C6" w:rsidRDefault="005D65CA" w:rsidP="002013BA">
            <w:pPr>
              <w:spacing w:before="40" w:after="40" w:line="240" w:lineRule="auto"/>
              <w:jc w:val="center"/>
            </w:pPr>
            <w:r w:rsidRPr="00105B92">
              <w:t>12554.76</w:t>
            </w:r>
          </w:p>
        </w:tc>
        <w:tc>
          <w:tcPr>
            <w:tcW w:w="0" w:type="auto"/>
            <w:vAlign w:val="bottom"/>
          </w:tcPr>
          <w:p w:rsidR="005D65CA" w:rsidRDefault="005D65CA" w:rsidP="002013BA">
            <w:pPr>
              <w:spacing w:before="40" w:after="40" w:line="240" w:lineRule="auto"/>
            </w:pPr>
            <w:r>
              <w:t>-26.43%</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PACER-C</w:t>
            </w:r>
          </w:p>
        </w:tc>
        <w:tc>
          <w:tcPr>
            <w:tcW w:w="0" w:type="auto"/>
            <w:vAlign w:val="center"/>
          </w:tcPr>
          <w:p w:rsidR="005D65CA" w:rsidRPr="004879C6" w:rsidRDefault="005D65CA" w:rsidP="002013BA">
            <w:pPr>
              <w:spacing w:before="40" w:after="40" w:line="240" w:lineRule="auto"/>
              <w:jc w:val="center"/>
            </w:pPr>
            <w:r>
              <w:t>15198.41</w:t>
            </w:r>
          </w:p>
        </w:tc>
        <w:tc>
          <w:tcPr>
            <w:tcW w:w="0" w:type="auto"/>
            <w:vAlign w:val="bottom"/>
          </w:tcPr>
          <w:p w:rsidR="005D65CA" w:rsidRDefault="005D65CA" w:rsidP="002013BA">
            <w:pPr>
              <w:spacing w:before="40" w:after="40" w:line="240" w:lineRule="auto"/>
            </w:pPr>
            <w:r>
              <w:t>-10.94%</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 + PACER-C</w:t>
            </w:r>
          </w:p>
        </w:tc>
        <w:tc>
          <w:tcPr>
            <w:tcW w:w="0" w:type="auto"/>
            <w:vAlign w:val="center"/>
          </w:tcPr>
          <w:p w:rsidR="005D65CA" w:rsidRPr="004879C6" w:rsidRDefault="005D65CA" w:rsidP="002013BA">
            <w:pPr>
              <w:spacing w:before="40" w:after="40" w:line="240" w:lineRule="auto"/>
              <w:jc w:val="center"/>
            </w:pPr>
            <w:r w:rsidRPr="004A6AC1">
              <w:t>11848.78</w:t>
            </w:r>
          </w:p>
        </w:tc>
        <w:tc>
          <w:tcPr>
            <w:tcW w:w="0" w:type="auto"/>
            <w:vAlign w:val="bottom"/>
          </w:tcPr>
          <w:p w:rsidR="005D65CA" w:rsidRDefault="005D65CA" w:rsidP="002013BA">
            <w:pPr>
              <w:spacing w:before="40" w:after="40" w:line="240" w:lineRule="auto"/>
            </w:pPr>
            <w:r>
              <w:t>-30.57%</w:t>
            </w:r>
          </w:p>
        </w:tc>
      </w:tr>
    </w:tbl>
    <w:p w:rsidR="00F74077" w:rsidRPr="000834C2" w:rsidRDefault="00F74077" w:rsidP="00F74077"/>
    <w:p w:rsidR="00122223" w:rsidRDefault="00122223" w:rsidP="0078529A">
      <w:pPr>
        <w:pStyle w:val="Heading4"/>
        <w:numPr>
          <w:ilvl w:val="3"/>
          <w:numId w:val="28"/>
        </w:numPr>
      </w:pPr>
      <w:r>
        <w:lastRenderedPageBreak/>
        <w:t xml:space="preserve">Lexar SDSC 1.0GB Micro-SD Memory Card </w:t>
      </w:r>
    </w:p>
    <w:p w:rsidR="00122223" w:rsidRDefault="00122223" w:rsidP="00122223">
      <w:pPr>
        <w:keepNext/>
        <w:jc w:val="center"/>
      </w:pPr>
      <w:r w:rsidRPr="0010598F">
        <w:rPr>
          <w:noProof/>
        </w:rPr>
        <w:drawing>
          <wp:inline distT="0" distB="0" distL="0" distR="0" wp14:anchorId="71F9495C" wp14:editId="038050BA">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59" w:name="_Toc465776522"/>
      <w:r>
        <w:t xml:space="preserve">Figure </w:t>
      </w:r>
      <w:r w:rsidR="0004287A">
        <w:fldChar w:fldCharType="begin"/>
      </w:r>
      <w:r w:rsidR="0004287A">
        <w:instrText xml:space="preserve"> SEQ Figure \* ARABIC </w:instrText>
      </w:r>
      <w:r w:rsidR="0004287A">
        <w:fldChar w:fldCharType="separate"/>
      </w:r>
      <w:r w:rsidR="00055297">
        <w:rPr>
          <w:noProof/>
        </w:rPr>
        <w:t>65</w:t>
      </w:r>
      <w:r w:rsidR="0004287A">
        <w:rPr>
          <w:noProof/>
        </w:rPr>
        <w:fldChar w:fldCharType="end"/>
      </w:r>
      <w:r>
        <w:t xml:space="preserve">: A Single Write to the </w:t>
      </w:r>
      <w:proofErr w:type="spellStart"/>
      <w:r>
        <w:t>Sandisk</w:t>
      </w:r>
      <w:proofErr w:type="spellEnd"/>
      <w:r>
        <w:t xml:space="preserve"> microSD Memory Card</w:t>
      </w:r>
      <w:bookmarkEnd w:id="259"/>
    </w:p>
    <w:p w:rsidR="00785C57" w:rsidRDefault="00785C57" w:rsidP="00785C57">
      <w:pPr>
        <w:keepNext/>
        <w:jc w:val="center"/>
      </w:pPr>
      <w:r w:rsidRPr="00785C57">
        <w:rPr>
          <w:noProof/>
        </w:rPr>
        <w:drawing>
          <wp:inline distT="0" distB="0" distL="0" distR="0" wp14:anchorId="6CA59E40" wp14:editId="28B4DD4F">
            <wp:extent cx="4818888" cy="36210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785C57" w:rsidRDefault="00785C57" w:rsidP="00785C57">
      <w:pPr>
        <w:pStyle w:val="Caption"/>
        <w:jc w:val="center"/>
      </w:pPr>
      <w:bookmarkStart w:id="260" w:name="_Toc465776523"/>
      <w:r>
        <w:t xml:space="preserve">Figure </w:t>
      </w:r>
      <w:r w:rsidR="0004287A">
        <w:fldChar w:fldCharType="begin"/>
      </w:r>
      <w:r w:rsidR="0004287A">
        <w:instrText xml:space="preserve"> SEQ Figure \* ARABIC </w:instrText>
      </w:r>
      <w:r w:rsidR="0004287A">
        <w:fldChar w:fldCharType="separate"/>
      </w:r>
      <w:r w:rsidR="00055297">
        <w:rPr>
          <w:noProof/>
        </w:rPr>
        <w:t>66</w:t>
      </w:r>
      <w:r w:rsidR="0004287A">
        <w:rPr>
          <w:noProof/>
        </w:rPr>
        <w:fldChar w:fldCharType="end"/>
      </w:r>
      <w:r>
        <w:t>: Timing Distribution of Standard Writes to the Lexar microSD Card</w:t>
      </w:r>
      <w:bookmarkEnd w:id="260"/>
    </w:p>
    <w:p w:rsidR="00122223" w:rsidRDefault="0004565E" w:rsidP="00122223">
      <w:pPr>
        <w:keepNext/>
        <w:jc w:val="center"/>
      </w:pPr>
      <w:r w:rsidRPr="0004565E">
        <w:rPr>
          <w:noProof/>
        </w:rPr>
        <w:lastRenderedPageBreak/>
        <w:drawing>
          <wp:inline distT="0" distB="0" distL="0" distR="0" wp14:anchorId="3D9AF472" wp14:editId="7CA07D98">
            <wp:extent cx="4818888" cy="3621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Pr="003936D0" w:rsidRDefault="00122223" w:rsidP="00122223">
      <w:pPr>
        <w:pStyle w:val="Caption"/>
        <w:jc w:val="center"/>
      </w:pPr>
      <w:bookmarkStart w:id="261" w:name="_Toc465776524"/>
      <w:r>
        <w:t xml:space="preserve">Figure </w:t>
      </w:r>
      <w:r w:rsidR="0004287A">
        <w:fldChar w:fldCharType="begin"/>
      </w:r>
      <w:r w:rsidR="0004287A">
        <w:instrText xml:space="preserve"> SEQ Figure \* ARABIC </w:instrText>
      </w:r>
      <w:r w:rsidR="0004287A">
        <w:fldChar w:fldCharType="separate"/>
      </w:r>
      <w:r w:rsidR="00055297">
        <w:rPr>
          <w:noProof/>
        </w:rPr>
        <w:t>67</w:t>
      </w:r>
      <w:r w:rsidR="0004287A">
        <w:rPr>
          <w:noProof/>
        </w:rPr>
        <w:fldChar w:fldCharType="end"/>
      </w:r>
      <w:r w:rsidRPr="00BB18CA">
        <w:t xml:space="preserve">: Timing Distribution of </w:t>
      </w:r>
      <w:r w:rsidR="0004565E">
        <w:t xml:space="preserve">IODVS </w:t>
      </w:r>
      <w:r w:rsidRPr="00BB18CA">
        <w:t xml:space="preserve">Writes to the </w:t>
      </w:r>
      <w:r w:rsidR="0004565E">
        <w:t>Lexar</w:t>
      </w:r>
      <w:r w:rsidRPr="00BB18CA">
        <w:t xml:space="preserve"> microSD Memory Card</w:t>
      </w:r>
      <w:bookmarkEnd w:id="261"/>
    </w:p>
    <w:p w:rsidR="00122223" w:rsidRDefault="00105B92" w:rsidP="00122223">
      <w:r>
        <w:tab/>
        <w:t xml:space="preserve">The Lexar microSD card has a similar caching mechanism to the </w:t>
      </w:r>
      <w:proofErr w:type="spellStart"/>
      <w:r>
        <w:t>Sandisk</w:t>
      </w:r>
      <w:proofErr w:type="spellEnd"/>
      <w:r>
        <w:t xml:space="preserve"> card. Notably, both the hit and miss lobes are larger which results in more variability in completion. It is again demonstrated that IODVS has no effect on the hit/miss rate.</w:t>
      </w:r>
    </w:p>
    <w:p w:rsidR="00105B92" w:rsidRDefault="00105B92" w:rsidP="00122223"/>
    <w:p w:rsidR="00105B92" w:rsidRDefault="00105B92" w:rsidP="00105B92">
      <w:pPr>
        <w:pStyle w:val="Caption"/>
        <w:keepNext/>
        <w:jc w:val="center"/>
      </w:pPr>
      <w:bookmarkStart w:id="262" w:name="_Toc465776557"/>
      <w:r>
        <w:t xml:space="preserve">Table </w:t>
      </w:r>
      <w:r w:rsidR="0004287A">
        <w:fldChar w:fldCharType="begin"/>
      </w:r>
      <w:r w:rsidR="0004287A">
        <w:instrText xml:space="preserve"> SEQ Table \* ARABIC </w:instrText>
      </w:r>
      <w:r w:rsidR="0004287A">
        <w:fldChar w:fldCharType="separate"/>
      </w:r>
      <w:r w:rsidR="00055297">
        <w:rPr>
          <w:noProof/>
        </w:rPr>
        <w:t>25</w:t>
      </w:r>
      <w:r w:rsidR="0004287A">
        <w:rPr>
          <w:noProof/>
        </w:rPr>
        <w:fldChar w:fldCharType="end"/>
      </w:r>
      <w:r>
        <w:t xml:space="preserve">: </w:t>
      </w:r>
      <w:r w:rsidR="005D65CA">
        <w:t>Lexar</w:t>
      </w:r>
      <w:r>
        <w:t xml:space="preserve"> microSD Card Algorithm / Energy Summary (128 Samples Each)</w:t>
      </w:r>
      <w:bookmarkEnd w:id="262"/>
    </w:p>
    <w:tbl>
      <w:tblPr>
        <w:tblStyle w:val="TableGrid"/>
        <w:tblW w:w="0" w:type="auto"/>
        <w:jc w:val="center"/>
        <w:tblLook w:val="04A0" w:firstRow="1" w:lastRow="0" w:firstColumn="1" w:lastColumn="0" w:noHBand="0" w:noVBand="1"/>
      </w:tblPr>
      <w:tblGrid>
        <w:gridCol w:w="2219"/>
        <w:gridCol w:w="2696"/>
        <w:gridCol w:w="1036"/>
      </w:tblGrid>
      <w:tr w:rsidR="00105B92" w:rsidTr="002013BA">
        <w:trPr>
          <w:jc w:val="center"/>
        </w:trPr>
        <w:tc>
          <w:tcPr>
            <w:tcW w:w="0" w:type="auto"/>
            <w:vAlign w:val="center"/>
          </w:tcPr>
          <w:p w:rsidR="00105B92" w:rsidRPr="004879C6" w:rsidRDefault="00105B92" w:rsidP="002013BA">
            <w:pPr>
              <w:spacing w:before="40" w:after="40" w:line="240" w:lineRule="auto"/>
              <w:jc w:val="center"/>
            </w:pPr>
            <w:r w:rsidRPr="004879C6">
              <w:t>Algorithm</w:t>
            </w:r>
          </w:p>
        </w:tc>
        <w:tc>
          <w:tcPr>
            <w:tcW w:w="0" w:type="auto"/>
            <w:vAlign w:val="center"/>
          </w:tcPr>
          <w:p w:rsidR="00105B92" w:rsidRPr="004879C6" w:rsidRDefault="00105B92" w:rsidP="002013BA">
            <w:pPr>
              <w:spacing w:before="40" w:after="40" w:line="240" w:lineRule="auto"/>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105B92" w:rsidRPr="004879C6" w:rsidRDefault="00105B92" w:rsidP="002013BA">
            <w:pPr>
              <w:spacing w:before="40" w:after="40" w:line="240" w:lineRule="auto"/>
              <w:jc w:val="center"/>
            </w:pPr>
            <w:r>
              <w:t>Delta</w:t>
            </w:r>
          </w:p>
        </w:tc>
      </w:tr>
      <w:tr w:rsidR="00105B92" w:rsidTr="002013BA">
        <w:trPr>
          <w:jc w:val="center"/>
        </w:trPr>
        <w:tc>
          <w:tcPr>
            <w:tcW w:w="0" w:type="auto"/>
            <w:vAlign w:val="center"/>
          </w:tcPr>
          <w:p w:rsidR="00105B92" w:rsidRPr="002013BA" w:rsidRDefault="00105B92" w:rsidP="002013BA">
            <w:pPr>
              <w:spacing w:before="40" w:after="40" w:line="240" w:lineRule="auto"/>
              <w:jc w:val="center"/>
              <w:rPr>
                <w:rFonts w:cs="Times New Roman"/>
              </w:rPr>
            </w:pPr>
            <w:r w:rsidRPr="002013BA">
              <w:rPr>
                <w:rFonts w:cs="Times New Roman"/>
              </w:rPr>
              <w:t>Control</w:t>
            </w:r>
          </w:p>
        </w:tc>
        <w:tc>
          <w:tcPr>
            <w:tcW w:w="0" w:type="auto"/>
            <w:vAlign w:val="center"/>
          </w:tcPr>
          <w:p w:rsidR="00105B92" w:rsidRPr="002013BA" w:rsidRDefault="004A6AC1" w:rsidP="002013BA">
            <w:pPr>
              <w:spacing w:before="40" w:after="40" w:line="240" w:lineRule="auto"/>
              <w:jc w:val="center"/>
              <w:rPr>
                <w:rFonts w:cs="Times New Roman"/>
              </w:rPr>
            </w:pPr>
            <w:r w:rsidRPr="002013BA">
              <w:rPr>
                <w:rFonts w:cs="Times New Roman"/>
              </w:rPr>
              <w:t>22707.43</w:t>
            </w:r>
          </w:p>
        </w:tc>
        <w:tc>
          <w:tcPr>
            <w:tcW w:w="0" w:type="auto"/>
            <w:shd w:val="clear" w:color="auto" w:fill="000000" w:themeFill="text1"/>
            <w:vAlign w:val="center"/>
          </w:tcPr>
          <w:p w:rsidR="00105B92" w:rsidRPr="002013BA" w:rsidRDefault="00105B92" w:rsidP="002013BA">
            <w:pPr>
              <w:spacing w:before="40" w:after="40" w:line="240" w:lineRule="auto"/>
              <w:jc w:val="center"/>
              <w:rPr>
                <w:rFonts w:cs="Times New Roman"/>
                <w:color w:val="000000" w:themeColor="text1"/>
                <w:highlight w:val="black"/>
              </w:rPr>
            </w:pP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18244.40</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-19.65%</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21427.71</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-5.64%</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 + 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16976.56</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-25.24%</w:t>
            </w:r>
          </w:p>
        </w:tc>
      </w:tr>
    </w:tbl>
    <w:p w:rsidR="00105B92" w:rsidRPr="0010598F" w:rsidRDefault="00105B92" w:rsidP="00122223"/>
    <w:p w:rsidR="00122223" w:rsidRDefault="00122223" w:rsidP="0078529A">
      <w:pPr>
        <w:pStyle w:val="Heading4"/>
        <w:numPr>
          <w:ilvl w:val="3"/>
          <w:numId w:val="28"/>
        </w:numPr>
      </w:pPr>
      <w:proofErr w:type="spellStart"/>
      <w:r>
        <w:lastRenderedPageBreak/>
        <w:t>Swissbit</w:t>
      </w:r>
      <w:proofErr w:type="spellEnd"/>
      <w:r>
        <w:t xml:space="preserve"> S-200U 512MB Micro-SD Memory Card </w:t>
      </w:r>
    </w:p>
    <w:p w:rsidR="00122223" w:rsidRDefault="00122223" w:rsidP="00122223">
      <w:pPr>
        <w:keepNext/>
        <w:jc w:val="center"/>
      </w:pPr>
      <w:r w:rsidRPr="003936D0">
        <w:rPr>
          <w:noProof/>
        </w:rPr>
        <w:drawing>
          <wp:inline distT="0" distB="0" distL="0" distR="0" wp14:anchorId="33FF3BA9" wp14:editId="61A09D95">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63" w:name="_Toc465776525"/>
      <w:r>
        <w:t xml:space="preserve">Figure </w:t>
      </w:r>
      <w:r w:rsidR="0004287A">
        <w:fldChar w:fldCharType="begin"/>
      </w:r>
      <w:r w:rsidR="0004287A">
        <w:instrText xml:space="preserve"> SEQ Figure \* ARABIC </w:instrText>
      </w:r>
      <w:r w:rsidR="0004287A">
        <w:fldChar w:fldCharType="separate"/>
      </w:r>
      <w:r w:rsidR="00055297">
        <w:rPr>
          <w:noProof/>
        </w:rPr>
        <w:t>68</w:t>
      </w:r>
      <w:r w:rsidR="0004287A">
        <w:rPr>
          <w:noProof/>
        </w:rPr>
        <w:fldChar w:fldCharType="end"/>
      </w:r>
      <w:r>
        <w:t xml:space="preserve">: A Single Write to the </w:t>
      </w:r>
      <w:proofErr w:type="spellStart"/>
      <w:r>
        <w:t>Swissbit</w:t>
      </w:r>
      <w:proofErr w:type="spellEnd"/>
      <w:r>
        <w:t xml:space="preserve"> microSD Memory Card</w:t>
      </w:r>
      <w:bookmarkEnd w:id="263"/>
    </w:p>
    <w:p w:rsidR="00122223" w:rsidRDefault="002C136E" w:rsidP="00122223">
      <w:pPr>
        <w:keepNext/>
        <w:jc w:val="center"/>
      </w:pPr>
      <w:r w:rsidRPr="002C136E">
        <w:rPr>
          <w:noProof/>
        </w:rPr>
        <w:drawing>
          <wp:inline distT="0" distB="0" distL="0" distR="0" wp14:anchorId="69CA3923" wp14:editId="0DFEF605">
            <wp:extent cx="4818888" cy="36210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64" w:name="_Toc465776526"/>
      <w:r>
        <w:t xml:space="preserve">Figure </w:t>
      </w:r>
      <w:r w:rsidR="0004287A">
        <w:fldChar w:fldCharType="begin"/>
      </w:r>
      <w:r w:rsidR="0004287A">
        <w:instrText xml:space="preserve"> SEQ Figure \* ARABIC </w:instrText>
      </w:r>
      <w:r w:rsidR="0004287A">
        <w:fldChar w:fldCharType="separate"/>
      </w:r>
      <w:r w:rsidR="00055297">
        <w:rPr>
          <w:noProof/>
        </w:rPr>
        <w:t>69</w:t>
      </w:r>
      <w:r w:rsidR="0004287A">
        <w:rPr>
          <w:noProof/>
        </w:rPr>
        <w:fldChar w:fldCharType="end"/>
      </w:r>
      <w:r w:rsidRPr="0074050A">
        <w:t xml:space="preserve">: Timing Distribution of </w:t>
      </w:r>
      <w:r w:rsidR="0092253F">
        <w:t xml:space="preserve">Standard </w:t>
      </w:r>
      <w:r w:rsidRPr="0074050A">
        <w:t xml:space="preserve">Writes to the </w:t>
      </w:r>
      <w:proofErr w:type="spellStart"/>
      <w:r>
        <w:t>Swissbit</w:t>
      </w:r>
      <w:proofErr w:type="spellEnd"/>
      <w:r w:rsidRPr="0074050A">
        <w:t xml:space="preserve"> microSD Memory Card</w:t>
      </w:r>
      <w:bookmarkEnd w:id="264"/>
    </w:p>
    <w:p w:rsidR="0092253F" w:rsidRDefault="00FB44ED" w:rsidP="0092253F">
      <w:pPr>
        <w:keepNext/>
      </w:pPr>
      <w:r w:rsidRPr="00FB44ED">
        <w:rPr>
          <w:noProof/>
        </w:rPr>
        <w:lastRenderedPageBreak/>
        <w:drawing>
          <wp:inline distT="0" distB="0" distL="0" distR="0" wp14:anchorId="0930CC6D" wp14:editId="301F2453">
            <wp:extent cx="5330190" cy="4006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0190" cy="4006215"/>
                    </a:xfrm>
                    <a:prstGeom prst="rect">
                      <a:avLst/>
                    </a:prstGeom>
                    <a:noFill/>
                    <a:ln>
                      <a:noFill/>
                    </a:ln>
                  </pic:spPr>
                </pic:pic>
              </a:graphicData>
            </a:graphic>
          </wp:inline>
        </w:drawing>
      </w:r>
    </w:p>
    <w:p w:rsidR="00FB44ED" w:rsidRDefault="0092253F" w:rsidP="0092253F">
      <w:pPr>
        <w:pStyle w:val="Caption"/>
        <w:jc w:val="center"/>
      </w:pPr>
      <w:bookmarkStart w:id="265" w:name="_Toc465776527"/>
      <w:r>
        <w:t xml:space="preserve">Figure </w:t>
      </w:r>
      <w:r w:rsidR="0004287A">
        <w:fldChar w:fldCharType="begin"/>
      </w:r>
      <w:r w:rsidR="0004287A">
        <w:instrText xml:space="preserve"> SEQ Figure \* ARABIC </w:instrText>
      </w:r>
      <w:r w:rsidR="0004287A">
        <w:fldChar w:fldCharType="separate"/>
      </w:r>
      <w:r w:rsidR="00055297">
        <w:rPr>
          <w:noProof/>
        </w:rPr>
        <w:t>70</w:t>
      </w:r>
      <w:r w:rsidR="0004287A">
        <w:rPr>
          <w:noProof/>
        </w:rPr>
        <w:fldChar w:fldCharType="end"/>
      </w:r>
      <w:r>
        <w:t xml:space="preserve">: </w:t>
      </w:r>
      <w:r w:rsidRPr="00D040F9">
        <w:t xml:space="preserve">Timing Distribution of </w:t>
      </w:r>
      <w:r>
        <w:t xml:space="preserve">IODVS </w:t>
      </w:r>
      <w:r w:rsidRPr="00D040F9">
        <w:t xml:space="preserve">Writes to the </w:t>
      </w:r>
      <w:proofErr w:type="spellStart"/>
      <w:r w:rsidRPr="00D040F9">
        <w:t>Swissbit</w:t>
      </w:r>
      <w:proofErr w:type="spellEnd"/>
      <w:r w:rsidRPr="00D040F9">
        <w:t xml:space="preserve"> microSD Memory Card</w:t>
      </w:r>
      <w:bookmarkEnd w:id="265"/>
    </w:p>
    <w:p w:rsidR="005D65CA" w:rsidRDefault="005D65CA" w:rsidP="005D65CA"/>
    <w:p w:rsidR="005D65CA" w:rsidRDefault="005D65CA" w:rsidP="005D65CA">
      <w:r>
        <w:tab/>
        <w:t xml:space="preserve">Completion detection is especially important for the </w:t>
      </w:r>
      <w:proofErr w:type="spellStart"/>
      <w:r>
        <w:t>Swissbit</w:t>
      </w:r>
      <w:proofErr w:type="spellEnd"/>
      <w:r>
        <w:t xml:space="preserve"> microSD card because of the wide range of completion times. </w:t>
      </w:r>
      <w:ins w:id="266" w:author="drmoore" w:date="2016-11-10T08:24:00Z">
        <w:r w:rsidR="00297FE8">
          <w:t>The unit does appear to have some voltage dependence in caching</w:t>
        </w:r>
      </w:ins>
      <w:ins w:id="267" w:author="drmoore" w:date="2016-11-10T08:25:00Z">
        <w:r w:rsidR="00297FE8">
          <w:t>.</w:t>
        </w:r>
      </w:ins>
      <w:ins w:id="268" w:author="drmoore" w:date="2016-11-10T08:24:00Z">
        <w:r w:rsidR="00297FE8">
          <w:t xml:space="preserve"> </w:t>
        </w:r>
      </w:ins>
      <w:ins w:id="269" w:author="drmoore" w:date="2016-11-10T08:25:00Z">
        <w:r w:rsidR="00297FE8">
          <w:t>However, it is counterintuitive that decreasing the voltage seems to have increased the cache-hit rate.</w:t>
        </w:r>
        <w:r w:rsidR="00447676">
          <w:t xml:space="preserve"> </w:t>
        </w:r>
      </w:ins>
      <w:ins w:id="270" w:author="drmoore" w:date="2016-11-10T08:26:00Z">
        <w:r w:rsidR="00447676">
          <w:t xml:space="preserve">The device has the most complex MMU </w:t>
        </w:r>
      </w:ins>
      <w:ins w:id="271" w:author="drmoore" w:date="2016-11-10T08:27:00Z">
        <w:r w:rsidR="00447676">
          <w:t>(perhaps fully associative</w:t>
        </w:r>
        <w:bookmarkStart w:id="272" w:name="_GoBack"/>
        <w:bookmarkEnd w:id="272"/>
        <w:r w:rsidR="00447676">
          <w:t xml:space="preserve">) </w:t>
        </w:r>
      </w:ins>
      <w:ins w:id="273" w:author="drmoore" w:date="2016-11-10T08:26:00Z">
        <w:r w:rsidR="00447676">
          <w:t>of the devices tested and</w:t>
        </w:r>
      </w:ins>
      <w:ins w:id="274" w:author="drmoore" w:date="2016-11-10T08:27:00Z">
        <w:r w:rsidR="00447676">
          <w:t xml:space="preserve"> </w:t>
        </w:r>
      </w:ins>
      <w:ins w:id="275" w:author="drmoore" w:date="2016-11-10T08:26:00Z">
        <w:r w:rsidR="00447676">
          <w:t>appears to flush cache to FLASH on a voltage drop.</w:t>
        </w:r>
      </w:ins>
    </w:p>
    <w:p w:rsidR="005D65CA" w:rsidRDefault="005D65CA" w:rsidP="005D65CA"/>
    <w:p w:rsidR="005D65CA" w:rsidRDefault="005D65CA" w:rsidP="005D65CA">
      <w:pPr>
        <w:pStyle w:val="Caption"/>
        <w:keepNext/>
        <w:jc w:val="center"/>
      </w:pPr>
      <w:bookmarkStart w:id="276" w:name="_Toc465776558"/>
      <w:r>
        <w:t xml:space="preserve">Table </w:t>
      </w:r>
      <w:r w:rsidR="0004287A">
        <w:fldChar w:fldCharType="begin"/>
      </w:r>
      <w:r w:rsidR="0004287A">
        <w:instrText xml:space="preserve"> SEQ Table \* ARABIC </w:instrText>
      </w:r>
      <w:r w:rsidR="0004287A">
        <w:fldChar w:fldCharType="separate"/>
      </w:r>
      <w:r w:rsidR="00055297">
        <w:rPr>
          <w:noProof/>
        </w:rPr>
        <w:t>26</w:t>
      </w:r>
      <w:r w:rsidR="0004287A">
        <w:rPr>
          <w:noProof/>
        </w:rPr>
        <w:fldChar w:fldCharType="end"/>
      </w:r>
      <w:r>
        <w:t xml:space="preserve">: </w:t>
      </w:r>
      <w:proofErr w:type="spellStart"/>
      <w:r w:rsidR="00077179">
        <w:t>Swissbit</w:t>
      </w:r>
      <w:proofErr w:type="spellEnd"/>
      <w:r>
        <w:t xml:space="preserve"> microSD Card Algorithm / Energy Summary (128 Samples Each)</w:t>
      </w:r>
      <w:bookmarkEnd w:id="276"/>
    </w:p>
    <w:tbl>
      <w:tblPr>
        <w:tblStyle w:val="TableGrid"/>
        <w:tblW w:w="0" w:type="auto"/>
        <w:jc w:val="center"/>
        <w:tblLook w:val="04A0" w:firstRow="1" w:lastRow="0" w:firstColumn="1" w:lastColumn="0" w:noHBand="0" w:noVBand="1"/>
      </w:tblPr>
      <w:tblGrid>
        <w:gridCol w:w="2219"/>
        <w:gridCol w:w="2696"/>
        <w:gridCol w:w="103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2762.57</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2334.43</w:t>
            </w:r>
          </w:p>
        </w:tc>
        <w:tc>
          <w:tcPr>
            <w:tcW w:w="0" w:type="auto"/>
            <w:vAlign w:val="bottom"/>
          </w:tcPr>
          <w:p w:rsidR="00077179" w:rsidRDefault="00077179" w:rsidP="002013BA">
            <w:pPr>
              <w:spacing w:before="40" w:after="40" w:line="240" w:lineRule="auto"/>
              <w:jc w:val="center"/>
            </w:pPr>
            <w:r>
              <w:t>-15.50%</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913.68</w:t>
            </w:r>
          </w:p>
        </w:tc>
        <w:tc>
          <w:tcPr>
            <w:tcW w:w="0" w:type="auto"/>
            <w:vAlign w:val="bottom"/>
          </w:tcPr>
          <w:p w:rsidR="00077179" w:rsidRDefault="00077179" w:rsidP="002013BA">
            <w:pPr>
              <w:spacing w:before="40" w:after="40" w:line="240" w:lineRule="auto"/>
              <w:jc w:val="center"/>
            </w:pPr>
            <w:r>
              <w:t>-66.93%</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553.48</w:t>
            </w:r>
          </w:p>
        </w:tc>
        <w:tc>
          <w:tcPr>
            <w:tcW w:w="0" w:type="auto"/>
            <w:vAlign w:val="bottom"/>
          </w:tcPr>
          <w:p w:rsidR="00077179" w:rsidRDefault="00077179" w:rsidP="002013BA">
            <w:pPr>
              <w:spacing w:before="40" w:after="40" w:line="240" w:lineRule="auto"/>
              <w:jc w:val="center"/>
            </w:pPr>
            <w:r>
              <w:t>-79.97%</w:t>
            </w:r>
          </w:p>
        </w:tc>
      </w:tr>
    </w:tbl>
    <w:p w:rsidR="005D65CA" w:rsidRPr="005D65CA" w:rsidRDefault="005D65CA" w:rsidP="005D65CA"/>
    <w:p w:rsidR="00122223" w:rsidRPr="003936D0" w:rsidRDefault="00122223" w:rsidP="00122223"/>
    <w:p w:rsidR="00122223" w:rsidRDefault="00122223" w:rsidP="0078529A">
      <w:pPr>
        <w:pStyle w:val="Heading4"/>
        <w:numPr>
          <w:ilvl w:val="3"/>
          <w:numId w:val="28"/>
        </w:numPr>
      </w:pPr>
      <w:r>
        <w:lastRenderedPageBreak/>
        <w:t>Kingston SDHC 2.0GB Micro-SD Memory Card</w:t>
      </w:r>
    </w:p>
    <w:p w:rsidR="00122223" w:rsidRDefault="00122223" w:rsidP="00122223">
      <w:pPr>
        <w:keepNext/>
        <w:jc w:val="center"/>
      </w:pPr>
      <w:r w:rsidRPr="005159C3">
        <w:rPr>
          <w:noProof/>
        </w:rPr>
        <w:drawing>
          <wp:inline distT="0" distB="0" distL="0" distR="0" wp14:anchorId="35C15CDE" wp14:editId="56148CE2">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122223">
      <w:pPr>
        <w:pStyle w:val="Caption"/>
        <w:jc w:val="center"/>
      </w:pPr>
      <w:bookmarkStart w:id="277" w:name="_Toc465776528"/>
      <w:r>
        <w:t xml:space="preserve">Figure </w:t>
      </w:r>
      <w:r w:rsidR="0004287A">
        <w:fldChar w:fldCharType="begin"/>
      </w:r>
      <w:r w:rsidR="0004287A">
        <w:instrText xml:space="preserve"> SEQ Figure \* ARABIC </w:instrText>
      </w:r>
      <w:r w:rsidR="0004287A">
        <w:fldChar w:fldCharType="separate"/>
      </w:r>
      <w:r w:rsidR="00055297">
        <w:rPr>
          <w:noProof/>
        </w:rPr>
        <w:t>71</w:t>
      </w:r>
      <w:r w:rsidR="0004287A">
        <w:rPr>
          <w:noProof/>
        </w:rPr>
        <w:fldChar w:fldCharType="end"/>
      </w:r>
      <w:r w:rsidRPr="00BE4A66">
        <w:t xml:space="preserve">: A Single Write to the </w:t>
      </w:r>
      <w:r>
        <w:t>Kingston</w:t>
      </w:r>
      <w:r w:rsidRPr="00BE4A66">
        <w:t xml:space="preserve"> microSD Memory Card</w:t>
      </w:r>
      <w:bookmarkEnd w:id="277"/>
    </w:p>
    <w:p w:rsidR="00122223" w:rsidRDefault="00692C36" w:rsidP="00122223">
      <w:pPr>
        <w:keepNext/>
        <w:jc w:val="center"/>
      </w:pPr>
      <w:r w:rsidRPr="00692C36">
        <w:rPr>
          <w:noProof/>
        </w:rPr>
        <w:drawing>
          <wp:inline distT="0" distB="0" distL="0" distR="0" wp14:anchorId="6D6DAAF1" wp14:editId="2343CE86">
            <wp:extent cx="4818888" cy="362102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78" w:name="_Toc465776529"/>
      <w:r>
        <w:t xml:space="preserve">Figure </w:t>
      </w:r>
      <w:r w:rsidR="0004287A">
        <w:fldChar w:fldCharType="begin"/>
      </w:r>
      <w:r w:rsidR="0004287A">
        <w:instrText xml:space="preserve"> SEQ Figure \* ARABIC </w:instrText>
      </w:r>
      <w:r w:rsidR="0004287A">
        <w:fldChar w:fldCharType="separate"/>
      </w:r>
      <w:r w:rsidR="00055297">
        <w:rPr>
          <w:noProof/>
        </w:rPr>
        <w:t>72</w:t>
      </w:r>
      <w:r w:rsidR="0004287A">
        <w:rPr>
          <w:noProof/>
        </w:rPr>
        <w:fldChar w:fldCharType="end"/>
      </w:r>
      <w:r w:rsidRPr="00D931F2">
        <w:t xml:space="preserve">: Timing Distribution of </w:t>
      </w:r>
      <w:r w:rsidR="00692C36">
        <w:t xml:space="preserve">Standard </w:t>
      </w:r>
      <w:r w:rsidRPr="00D931F2">
        <w:t xml:space="preserve">Writes to the </w:t>
      </w:r>
      <w:r>
        <w:t>Kingston</w:t>
      </w:r>
      <w:r w:rsidRPr="00D931F2">
        <w:t xml:space="preserve"> microSD Memory Card</w:t>
      </w:r>
      <w:bookmarkEnd w:id="278"/>
    </w:p>
    <w:p w:rsidR="00845E9C" w:rsidRDefault="00845E9C" w:rsidP="00845E9C">
      <w:pPr>
        <w:keepNext/>
        <w:jc w:val="center"/>
      </w:pPr>
      <w:r w:rsidRPr="00845E9C">
        <w:rPr>
          <w:noProof/>
        </w:rPr>
        <w:lastRenderedPageBreak/>
        <w:drawing>
          <wp:inline distT="0" distB="0" distL="0" distR="0" wp14:anchorId="7B569E9A" wp14:editId="450F756D">
            <wp:extent cx="4818888" cy="36210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845E9C" w:rsidRDefault="00845E9C" w:rsidP="00845E9C">
      <w:pPr>
        <w:pStyle w:val="Caption"/>
        <w:jc w:val="center"/>
      </w:pPr>
      <w:bookmarkStart w:id="279" w:name="_Toc465776530"/>
      <w:r>
        <w:t xml:space="preserve">Figure </w:t>
      </w:r>
      <w:r w:rsidR="0004287A">
        <w:fldChar w:fldCharType="begin"/>
      </w:r>
      <w:r w:rsidR="0004287A">
        <w:instrText xml:space="preserve"> SEQ Figure \* ARABIC </w:instrText>
      </w:r>
      <w:r w:rsidR="0004287A">
        <w:fldChar w:fldCharType="separate"/>
      </w:r>
      <w:r w:rsidR="00055297">
        <w:rPr>
          <w:noProof/>
        </w:rPr>
        <w:t>73</w:t>
      </w:r>
      <w:r w:rsidR="0004287A">
        <w:rPr>
          <w:noProof/>
        </w:rPr>
        <w:fldChar w:fldCharType="end"/>
      </w:r>
      <w:r>
        <w:t>: Timing Distribution of IODVS Writes to the Kingston microSD Memory Card</w:t>
      </w:r>
      <w:bookmarkEnd w:id="279"/>
    </w:p>
    <w:p w:rsidR="005D65CA" w:rsidRDefault="005D65CA" w:rsidP="005D65CA"/>
    <w:p w:rsidR="005D65CA" w:rsidRDefault="005D65CA" w:rsidP="005D65CA">
      <w:r>
        <w:tab/>
        <w:t>The Kingston microSD card did not appear to benefit from PACER because the write operations have such low latency</w:t>
      </w:r>
      <w:r w:rsidR="005C159E">
        <w:t xml:space="preserve"> and are highly clustered about a central value</w:t>
      </w:r>
      <w:r>
        <w:t>.</w:t>
      </w:r>
      <w:r w:rsidR="00F502D5">
        <w:t xml:space="preserve"> The algorithm takes time to process all of the analog samples as they arrive and it appears to catch up at about the sa</w:t>
      </w:r>
      <w:r w:rsidR="005C159E">
        <w:t>me time as the write completes.</w:t>
      </w:r>
    </w:p>
    <w:p w:rsidR="005D65CA" w:rsidRDefault="005D65CA" w:rsidP="005D65CA"/>
    <w:p w:rsidR="005D65CA" w:rsidRDefault="005D65CA" w:rsidP="005D65CA">
      <w:pPr>
        <w:pStyle w:val="Caption"/>
        <w:keepNext/>
        <w:jc w:val="center"/>
      </w:pPr>
      <w:bookmarkStart w:id="280" w:name="_Toc465776559"/>
      <w:r>
        <w:t xml:space="preserve">Table </w:t>
      </w:r>
      <w:r w:rsidR="0004287A">
        <w:fldChar w:fldCharType="begin"/>
      </w:r>
      <w:r w:rsidR="0004287A">
        <w:instrText xml:space="preserve"> SEQ Table \* ARABIC </w:instrText>
      </w:r>
      <w:r w:rsidR="0004287A">
        <w:fldChar w:fldCharType="separate"/>
      </w:r>
      <w:r w:rsidR="00055297">
        <w:rPr>
          <w:noProof/>
        </w:rPr>
        <w:t>27</w:t>
      </w:r>
      <w:r w:rsidR="0004287A">
        <w:rPr>
          <w:noProof/>
        </w:rPr>
        <w:fldChar w:fldCharType="end"/>
      </w:r>
      <w:r>
        <w:t>: Lexar microSD Card Algorithm / Energy Summary (128 Samples Each)</w:t>
      </w:r>
      <w:bookmarkEnd w:id="280"/>
    </w:p>
    <w:tbl>
      <w:tblPr>
        <w:tblStyle w:val="TableGrid"/>
        <w:tblW w:w="0" w:type="auto"/>
        <w:jc w:val="center"/>
        <w:tblLook w:val="04A0" w:firstRow="1" w:lastRow="0" w:firstColumn="1" w:lastColumn="0" w:noHBand="0" w:noVBand="1"/>
      </w:tblPr>
      <w:tblGrid>
        <w:gridCol w:w="2219"/>
        <w:gridCol w:w="2696"/>
        <w:gridCol w:w="91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942.16</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900.86</w:t>
            </w:r>
          </w:p>
        </w:tc>
        <w:tc>
          <w:tcPr>
            <w:tcW w:w="0" w:type="auto"/>
            <w:vAlign w:val="bottom"/>
          </w:tcPr>
          <w:p w:rsidR="00077179" w:rsidRDefault="00077179" w:rsidP="002013BA">
            <w:pPr>
              <w:spacing w:before="40" w:after="40" w:line="240" w:lineRule="auto"/>
              <w:jc w:val="center"/>
            </w:pPr>
            <w:r>
              <w:t>-4.38%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933.83</w:t>
            </w:r>
          </w:p>
        </w:tc>
        <w:tc>
          <w:tcPr>
            <w:tcW w:w="0" w:type="auto"/>
            <w:vAlign w:val="bottom"/>
          </w:tcPr>
          <w:p w:rsidR="00077179" w:rsidRDefault="00077179" w:rsidP="002013BA">
            <w:pPr>
              <w:spacing w:before="40" w:after="40" w:line="240" w:lineRule="auto"/>
              <w:jc w:val="center"/>
            </w:pPr>
            <w:r>
              <w:t>-0.88%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896.58</w:t>
            </w:r>
          </w:p>
        </w:tc>
        <w:tc>
          <w:tcPr>
            <w:tcW w:w="0" w:type="auto"/>
            <w:vAlign w:val="bottom"/>
          </w:tcPr>
          <w:p w:rsidR="00077179" w:rsidRDefault="00077179" w:rsidP="002013BA">
            <w:pPr>
              <w:spacing w:before="40" w:after="40" w:line="240" w:lineRule="auto"/>
              <w:jc w:val="center"/>
            </w:pPr>
            <w:r>
              <w:t>-4.84%</w:t>
            </w:r>
          </w:p>
        </w:tc>
      </w:tr>
    </w:tbl>
    <w:p w:rsidR="005D65CA" w:rsidRPr="005D65CA" w:rsidRDefault="005D65CA" w:rsidP="005D65CA"/>
    <w:p w:rsidR="007712A5" w:rsidRDefault="007712A5" w:rsidP="007712A5">
      <w:pPr>
        <w:pStyle w:val="Heading3"/>
        <w:numPr>
          <w:ilvl w:val="2"/>
          <w:numId w:val="28"/>
        </w:numPr>
      </w:pPr>
      <w:bookmarkStart w:id="281" w:name="_Toc465820238"/>
      <w:r>
        <w:lastRenderedPageBreak/>
        <w:t>Honeywell HIH-6130 Temperature/Humidity Sensor</w:t>
      </w:r>
      <w:bookmarkEnd w:id="281"/>
    </w:p>
    <w:p w:rsidR="005C159E" w:rsidRDefault="00E25EBA" w:rsidP="005C159E">
      <w:pPr>
        <w:keepNext/>
        <w:jc w:val="center"/>
      </w:pPr>
      <w:r w:rsidRPr="00E25EBA">
        <w:rPr>
          <w:noProof/>
        </w:rPr>
        <w:drawing>
          <wp:inline distT="0" distB="0" distL="0" distR="0">
            <wp:extent cx="4782312" cy="35844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5C159E" w:rsidRDefault="005C159E" w:rsidP="005C159E">
      <w:pPr>
        <w:pStyle w:val="Caption"/>
        <w:jc w:val="center"/>
      </w:pPr>
      <w:bookmarkStart w:id="282" w:name="_Toc465776531"/>
      <w:r>
        <w:t xml:space="preserve">Figure </w:t>
      </w:r>
      <w:r w:rsidR="0004287A">
        <w:fldChar w:fldCharType="begin"/>
      </w:r>
      <w:r w:rsidR="0004287A">
        <w:instrText xml:space="preserve"> SEQ Figure \* ARABIC </w:instrText>
      </w:r>
      <w:r w:rsidR="0004287A">
        <w:fldChar w:fldCharType="separate"/>
      </w:r>
      <w:r w:rsidR="00055297">
        <w:rPr>
          <w:noProof/>
        </w:rPr>
        <w:t>74</w:t>
      </w:r>
      <w:r w:rsidR="0004287A">
        <w:rPr>
          <w:noProof/>
        </w:rPr>
        <w:fldChar w:fldCharType="end"/>
      </w:r>
      <w:r>
        <w:t>: HIH-6130 IODVS Measurement</w:t>
      </w:r>
      <w:bookmarkEnd w:id="282"/>
    </w:p>
    <w:p w:rsidR="005C159E" w:rsidRDefault="005C159E" w:rsidP="005C159E">
      <w:pPr>
        <w:keepNext/>
        <w:jc w:val="center"/>
      </w:pPr>
      <w:r w:rsidRPr="005C159E">
        <w:rPr>
          <w:noProof/>
        </w:rPr>
        <w:drawing>
          <wp:inline distT="0" distB="0" distL="0" distR="0" wp14:anchorId="2EBFE735" wp14:editId="1315ADB4">
            <wp:extent cx="4782312" cy="35844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Pr="00E25EBA" w:rsidRDefault="005C159E" w:rsidP="005C159E">
      <w:pPr>
        <w:pStyle w:val="Caption"/>
        <w:jc w:val="center"/>
      </w:pPr>
      <w:bookmarkStart w:id="283" w:name="_Toc465776532"/>
      <w:r>
        <w:t xml:space="preserve">Figure </w:t>
      </w:r>
      <w:r w:rsidR="0004287A">
        <w:fldChar w:fldCharType="begin"/>
      </w:r>
      <w:r w:rsidR="0004287A">
        <w:instrText xml:space="preserve"> SEQ Figure \* ARABIC </w:instrText>
      </w:r>
      <w:r w:rsidR="0004287A">
        <w:fldChar w:fldCharType="separate"/>
      </w:r>
      <w:r w:rsidR="00055297">
        <w:rPr>
          <w:noProof/>
        </w:rPr>
        <w:t>75</w:t>
      </w:r>
      <w:r w:rsidR="0004287A">
        <w:rPr>
          <w:noProof/>
        </w:rPr>
        <w:fldChar w:fldCharType="end"/>
      </w:r>
      <w:r>
        <w:t>: HIH-6130 IODVS + PACER-C Measurement</w:t>
      </w:r>
      <w:bookmarkEnd w:id="283"/>
    </w:p>
    <w:p w:rsidR="00BF22E5" w:rsidRDefault="00BF22E5" w:rsidP="00BF22E5">
      <w:pPr>
        <w:pStyle w:val="Caption"/>
        <w:keepNext/>
        <w:jc w:val="center"/>
      </w:pPr>
      <w:bookmarkStart w:id="284" w:name="_Toc465776560"/>
      <w:r>
        <w:lastRenderedPageBreak/>
        <w:t xml:space="preserve">Table </w:t>
      </w:r>
      <w:r w:rsidR="0004287A">
        <w:fldChar w:fldCharType="begin"/>
      </w:r>
      <w:r w:rsidR="0004287A">
        <w:instrText xml:space="preserve"> SEQ Table \* ARABIC </w:instrText>
      </w:r>
      <w:r w:rsidR="0004287A">
        <w:fldChar w:fldCharType="separate"/>
      </w:r>
      <w:r w:rsidR="00055297">
        <w:rPr>
          <w:noProof/>
        </w:rPr>
        <w:t>28</w:t>
      </w:r>
      <w:r w:rsidR="0004287A">
        <w:rPr>
          <w:noProof/>
        </w:rPr>
        <w:fldChar w:fldCharType="end"/>
      </w:r>
      <w:r>
        <w:t>: HIH-6130 Operation Energy</w:t>
      </w:r>
      <w:bookmarkEnd w:id="2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3.67</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159.00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2.92</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83.60</w:t>
            </w:r>
          </w:p>
        </w:tc>
      </w:tr>
      <w:tr w:rsidR="00BF22E5" w:rsidRPr="00FD2B18" w:rsidTr="00BF22E5">
        <w:trPr>
          <w:trHeight w:val="300"/>
        </w:trPr>
        <w:tc>
          <w:tcPr>
            <w:tcW w:w="639"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162.91</w:t>
            </w:r>
          </w:p>
        </w:tc>
      </w:tr>
      <w:tr w:rsidR="00BF22E5" w:rsidRPr="00FD2B18" w:rsidTr="00BF22E5">
        <w:trPr>
          <w:trHeight w:val="315"/>
        </w:trPr>
        <w:tc>
          <w:tcPr>
            <w:tcW w:w="639"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28.96%</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21.67%</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62.36%</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25.75%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47.39%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30.91%</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50.71%</w:t>
            </w:r>
          </w:p>
        </w:tc>
      </w:tr>
    </w:tbl>
    <w:p w:rsidR="00FD2B18" w:rsidRDefault="00FD2B18" w:rsidP="00FD2B18"/>
    <w:p w:rsidR="00BF22E5" w:rsidRDefault="00BF22E5" w:rsidP="00BF22E5">
      <w:pPr>
        <w:pStyle w:val="Caption"/>
        <w:keepNext/>
        <w:jc w:val="center"/>
      </w:pPr>
      <w:bookmarkStart w:id="285" w:name="_Toc465776561"/>
      <w:r>
        <w:t xml:space="preserve">Table </w:t>
      </w:r>
      <w:r w:rsidR="0004287A">
        <w:fldChar w:fldCharType="begin"/>
      </w:r>
      <w:r w:rsidR="0004287A">
        <w:instrText xml:space="preserve"> SEQ Table \* ARABIC </w:instrText>
      </w:r>
      <w:r w:rsidR="0004287A">
        <w:fldChar w:fldCharType="separate"/>
      </w:r>
      <w:r w:rsidR="00055297">
        <w:rPr>
          <w:noProof/>
        </w:rPr>
        <w:t>29</w:t>
      </w:r>
      <w:r w:rsidR="0004287A">
        <w:rPr>
          <w:noProof/>
        </w:rPr>
        <w:fldChar w:fldCharType="end"/>
      </w:r>
      <w:r>
        <w:t>: HIH-6130 Operation Latency</w:t>
      </w:r>
      <w:bookmarkEnd w:id="2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31.60</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17.98</w:t>
            </w:r>
          </w:p>
        </w:tc>
      </w:tr>
      <w:tr w:rsidR="00BF22E5" w:rsidRPr="00FD2B18" w:rsidTr="00BF22E5">
        <w:trPr>
          <w:trHeight w:val="300"/>
        </w:trPr>
        <w:tc>
          <w:tcPr>
            <w:tcW w:w="638"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32.98</w:t>
            </w:r>
          </w:p>
        </w:tc>
      </w:tr>
      <w:tr w:rsidR="00BF22E5" w:rsidRPr="00FD2B18" w:rsidTr="00BF22E5">
        <w:trPr>
          <w:trHeight w:val="300"/>
        </w:trPr>
        <w:tc>
          <w:tcPr>
            <w:tcW w:w="638"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29.59%</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28.63%</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30.05%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29.50%</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28.28%</w:t>
            </w:r>
          </w:p>
        </w:tc>
      </w:tr>
    </w:tbl>
    <w:p w:rsidR="00FD2B18" w:rsidRPr="00FD2B18" w:rsidRDefault="00FD2B18" w:rsidP="00FD2B18"/>
    <w:p w:rsidR="00BF22E5" w:rsidRDefault="00122223" w:rsidP="0078529A">
      <w:pPr>
        <w:pStyle w:val="Heading2"/>
        <w:numPr>
          <w:ilvl w:val="1"/>
          <w:numId w:val="28"/>
        </w:numPr>
      </w:pPr>
      <w:bookmarkStart w:id="286" w:name="_Toc465297464"/>
      <w:bookmarkStart w:id="287" w:name="_Toc465820239"/>
      <w:r>
        <w:t>Conclusion</w:t>
      </w:r>
      <w:bookmarkEnd w:id="286"/>
      <w:bookmarkEnd w:id="287"/>
    </w:p>
    <w:p w:rsidR="00F57E01" w:rsidRDefault="00F57E01" w:rsidP="00F57E01">
      <w:pPr>
        <w:ind w:firstLine="432"/>
        <w:rPr>
          <w:ins w:id="288" w:author="drmoore" w:date="2016-11-09T21:58:00Z"/>
        </w:rPr>
      </w:pPr>
      <w:r>
        <w:t>The PACER algorithms successfully achieved not only significant speedups in most of the test cases, but also achieved significant reductions in the energy required to perform operations. For the cases with deterministic timing, the PACER-T algorithm is superior to the other options because it has the lowest computational overhead and is thus able to respond most quickly.</w:t>
      </w:r>
    </w:p>
    <w:p w:rsidR="00E67910" w:rsidRDefault="00E67910" w:rsidP="00F57E01">
      <w:pPr>
        <w:ind w:firstLine="432"/>
      </w:pPr>
      <w:ins w:id="289" w:author="drmoore" w:date="2016-11-09T21:58:00Z">
        <w:r>
          <w:t xml:space="preserve">None of the devices tested use an external pin that could trigger an interrupt which would signal operation completion. Such devices do exist, such as the SiLabs Si114x series of optical detectors. Bonding </w:t>
        </w:r>
      </w:ins>
      <w:ins w:id="290" w:author="drmoore" w:date="2016-11-09T22:01:00Z">
        <w:r>
          <w:t xml:space="preserve">an additional pin out of the device package increases package cost and size. Additionally, </w:t>
        </w:r>
      </w:ins>
      <w:ins w:id="291" w:author="drmoore" w:date="2016-11-09T22:04:00Z">
        <w:r>
          <w:t>design choices such as open-collector or push-pull and active-high or active-low</w:t>
        </w:r>
      </w:ins>
      <w:ins w:id="292" w:author="drmoore" w:date="2016-11-09T22:05:00Z">
        <w:r>
          <w:t xml:space="preserve"> must be made in hardware which limits the utility of such a pin. </w:t>
        </w:r>
      </w:ins>
      <w:ins w:id="293" w:author="drmoore" w:date="2016-11-09T22:06:00Z">
        <w:r>
          <w:t xml:space="preserve">While </w:t>
        </w:r>
        <w:r>
          <w:lastRenderedPageBreak/>
          <w:t>potentially less deterministic, PACER presents an alternative means to achieve similar functionality.</w:t>
        </w:r>
      </w:ins>
    </w:p>
    <w:p w:rsidR="00F57E01" w:rsidRDefault="00F57E01" w:rsidP="00F57E01">
      <w:pPr>
        <w:ind w:firstLine="432"/>
      </w:pPr>
      <w:r>
        <w:t>The devices exhibiting non-deterministic timing were more challenging. Of the devices tested, the PACER-C algorithm was able to decrease energy consumption significantly. None of the devices benefited from the PACER-E algorithm because none of th</w:t>
      </w:r>
      <w:r w:rsidR="002013BA">
        <w:t>e operations were energy bound and analog noise results in less optimal wake-up times.</w:t>
      </w:r>
    </w:p>
    <w:p w:rsidR="00595B3E" w:rsidRPr="00F57E01" w:rsidRDefault="00595B3E" w:rsidP="00595B3E">
      <w:pPr>
        <w:ind w:firstLine="432"/>
      </w:pPr>
      <w:r>
        <w:t>The tests generally saw higher power usage than the original IODVS numbers due to the higher domain capacitance on PRIME rather than the original PEGMA board. The domain capacitance is likely higher than it needs to be for the load dynamics seen in the tests and so more energy reductions are very likely possible.</w:t>
      </w:r>
    </w:p>
    <w:p w:rsidR="00122223" w:rsidRDefault="00122223" w:rsidP="0078529A">
      <w:pPr>
        <w:pStyle w:val="Heading2"/>
        <w:numPr>
          <w:ilvl w:val="1"/>
          <w:numId w:val="28"/>
        </w:numPr>
      </w:pPr>
      <w:r>
        <w:br w:type="page"/>
      </w:r>
    </w:p>
    <w:p w:rsidR="00B02238" w:rsidRPr="00B02238" w:rsidRDefault="00B02238" w:rsidP="00B02238">
      <w:pPr>
        <w:pStyle w:val="Heading1"/>
      </w:pPr>
      <w:bookmarkStart w:id="294" w:name="_Toc465820240"/>
      <w:r>
        <w:lastRenderedPageBreak/>
        <w:t>Chapter 6: Conclusions</w:t>
      </w:r>
      <w:bookmarkEnd w:id="294"/>
    </w:p>
    <w:p w:rsidR="00B02238" w:rsidRDefault="00B02238" w:rsidP="00B02238">
      <w:pPr>
        <w:pStyle w:val="Heading2"/>
        <w:numPr>
          <w:ilvl w:val="1"/>
          <w:numId w:val="28"/>
        </w:numPr>
      </w:pPr>
      <w:bookmarkStart w:id="295" w:name="_Toc465820241"/>
      <w:r>
        <w:t>Conclusions</w:t>
      </w:r>
      <w:bookmarkEnd w:id="295"/>
    </w:p>
    <w:p w:rsidR="0044419A" w:rsidRDefault="0044419A" w:rsidP="00B02238">
      <w:pPr>
        <w:ind w:firstLine="576"/>
      </w:pPr>
      <w:r>
        <w:t xml:space="preserve">Embedded systems are </w:t>
      </w:r>
      <w:r w:rsidR="002013BA">
        <w:t xml:space="preserve">naturally </w:t>
      </w:r>
      <w:r>
        <w:t xml:space="preserve">evolving to incorporate multiple voltage domains in order to take advantage of Dynamic Voltage Scaling on microcontrollers. GPIODVS is able to </w:t>
      </w:r>
      <w:r w:rsidR="002013BA">
        <w:t xml:space="preserve">utilize </w:t>
      </w:r>
      <w:r>
        <w:t xml:space="preserve">of the </w:t>
      </w:r>
      <w:r w:rsidR="002013BA">
        <w:t>peripheral voltage domain in order to achieve reduced latency and energy consumption by exploiting the slack in peripheral voltage and timing specifications.</w:t>
      </w:r>
    </w:p>
    <w:p w:rsidR="00B02238" w:rsidRDefault="00B02238" w:rsidP="00B02238">
      <w:pPr>
        <w:ind w:firstLine="576"/>
        <w:rPr>
          <w:ins w:id="296" w:author="drmoore" w:date="2016-11-09T22:09:00Z"/>
        </w:rPr>
      </w:pPr>
      <w:r>
        <w:t>This work presented two specialized embedded systems that were designed to validate two novel approaches to peripheral energy management.</w:t>
      </w:r>
      <w:r w:rsidR="0044419A">
        <w:t xml:space="preserve"> Each approach accomplished significant energy savings on their own individually, and even greater energy savings when the techniques were combined.</w:t>
      </w:r>
    </w:p>
    <w:p w:rsidR="00A45E51" w:rsidRPr="00B02238" w:rsidRDefault="00A45E51" w:rsidP="00B02238">
      <w:pPr>
        <w:ind w:firstLine="576"/>
      </w:pPr>
      <w:ins w:id="297" w:author="drmoore" w:date="2016-11-09T22:09:00Z">
        <w:r>
          <w:t xml:space="preserve">Ultimately the energy savings found through the combination of IODVS and PACER result in either increased system performance or decreased cost. For the case of a </w:t>
        </w:r>
      </w:ins>
      <w:ins w:id="298" w:author="drmoore" w:date="2016-11-09T22:18:00Z">
        <w:r w:rsidR="0087196D">
          <w:t xml:space="preserve">battery-backed </w:t>
        </w:r>
      </w:ins>
      <w:ins w:id="299" w:author="drmoore" w:date="2016-11-09T22:09:00Z">
        <w:r>
          <w:t xml:space="preserve">system </w:t>
        </w:r>
      </w:ins>
      <w:ins w:id="300" w:author="drmoore" w:date="2016-11-09T22:10:00Z">
        <w:r>
          <w:t xml:space="preserve">where energy consumption is dominated by EEPROM writes, </w:t>
        </w:r>
      </w:ins>
      <w:ins w:id="301" w:author="drmoore" w:date="2016-11-09T22:15:00Z">
        <w:r>
          <w:t xml:space="preserve">the algorithms reduced energy consumption by 40%. </w:t>
        </w:r>
      </w:ins>
      <w:ins w:id="302" w:author="drmoore" w:date="2016-11-09T22:17:00Z">
        <w:r>
          <w:t xml:space="preserve">These savings would </w:t>
        </w:r>
      </w:ins>
      <w:ins w:id="303" w:author="drmoore" w:date="2016-11-09T22:19:00Z">
        <w:r w:rsidR="0087196D">
          <w:t xml:space="preserve">be likely to directly </w:t>
        </w:r>
      </w:ins>
      <w:ins w:id="304" w:author="drmoore" w:date="2016-11-09T22:18:00Z">
        <w:r w:rsidR="0087196D">
          <w:t>result in a 40% longer battery life</w:t>
        </w:r>
      </w:ins>
      <w:ins w:id="305" w:author="drmoore" w:date="2016-11-09T22:19:00Z">
        <w:r w:rsidR="0087196D">
          <w:t xml:space="preserve"> depending on battery chemistry</w:t>
        </w:r>
      </w:ins>
      <w:ins w:id="306" w:author="drmoore" w:date="2016-11-09T22:18:00Z">
        <w:r w:rsidR="0087196D">
          <w:t>.</w:t>
        </w:r>
      </w:ins>
      <w:ins w:id="307" w:author="drmoore" w:date="2016-11-09T22:19:00Z">
        <w:r w:rsidR="0087196D">
          <w:t xml:space="preserve"> Alternatively, the designer could take advantage of the power reductions and </w:t>
        </w:r>
      </w:ins>
      <w:ins w:id="308" w:author="drmoore" w:date="2016-11-09T22:20:00Z">
        <w:r w:rsidR="0087196D">
          <w:t xml:space="preserve">include a battery with 40% less capacity. </w:t>
        </w:r>
      </w:ins>
      <w:ins w:id="309" w:author="drmoore" w:date="2016-11-09T22:24:00Z">
        <w:r w:rsidR="0087196D">
          <w:t xml:space="preserve">At current prices, the Illinois Capacitor 500mAh vs 300mAh lithium coin batteries are priced at </w:t>
        </w:r>
      </w:ins>
      <w:ins w:id="310" w:author="drmoore" w:date="2016-11-09T22:25:00Z">
        <w:r w:rsidR="0087196D">
          <w:t>$</w:t>
        </w:r>
      </w:ins>
      <w:ins w:id="311" w:author="drmoore" w:date="2016-11-09T22:24:00Z">
        <w:r w:rsidR="0087196D">
          <w:t>27.29</w:t>
        </w:r>
      </w:ins>
      <w:ins w:id="312" w:author="drmoore" w:date="2016-11-09T22:25:00Z">
        <w:r w:rsidR="0087196D">
          <w:t xml:space="preserve"> vs $12.15. Thus, the energy savings could yield a price decrease of over $15 per unit by decreasing the price of the battery by 55.47%.</w:t>
        </w:r>
      </w:ins>
    </w:p>
    <w:p w:rsidR="00785C57" w:rsidRDefault="00785C57" w:rsidP="00785C57">
      <w:pPr>
        <w:pStyle w:val="Heading2"/>
        <w:numPr>
          <w:ilvl w:val="1"/>
          <w:numId w:val="28"/>
        </w:numPr>
      </w:pPr>
      <w:bookmarkStart w:id="313" w:name="_Toc465820242"/>
      <w:r>
        <w:t>Future Work: PRIME Enhancements</w:t>
      </w:r>
      <w:bookmarkEnd w:id="313"/>
    </w:p>
    <w:p w:rsidR="00595B3E" w:rsidRDefault="00053401" w:rsidP="0044419A">
      <w:pPr>
        <w:ind w:firstLine="576"/>
      </w:pPr>
      <w:r>
        <w:t xml:space="preserve">Combining the ASDM-300F with the DEB429A appears to have resulted in a higher-than-ideal domain capacitance. </w:t>
      </w:r>
      <w:r w:rsidR="003E489E">
        <w:t>Further testing should be done to determine what the minimum amount of capacitance necessary for the ASDM-300F to supply the needs of peripherals on the DEB429A. It is worth noting that if the capacitance is too low on the ASM-300F, that the power supply will need more time to charge peripheral devices as they are switched on to the domain under test.</w:t>
      </w:r>
    </w:p>
    <w:p w:rsidR="003E489E" w:rsidRDefault="003E489E" w:rsidP="0044419A">
      <w:pPr>
        <w:ind w:firstLine="576"/>
      </w:pPr>
      <w:r>
        <w:lastRenderedPageBreak/>
        <w:t>The ASDM-300F is using a current sense amplifier with a falloff frequency of 1.2MHz. Unfortunately the SMPS designed into the ASDM-300F switches at approximately 2MHz. It was calculated that the input current to the device may indeed be significantly higher than measured which limits the ability to glean actionable information from them. No integrated device currently exists which can fulfill this need. It would be useful to design a new circuit without this limitation.</w:t>
      </w:r>
    </w:p>
    <w:p w:rsidR="002570B8" w:rsidRDefault="00785C57" w:rsidP="002570B8">
      <w:pPr>
        <w:pStyle w:val="Heading2"/>
        <w:numPr>
          <w:ilvl w:val="1"/>
          <w:numId w:val="28"/>
        </w:numPr>
      </w:pPr>
      <w:bookmarkStart w:id="314" w:name="_Toc465820243"/>
      <w:r>
        <w:t xml:space="preserve">Future Work: </w:t>
      </w:r>
      <w:r w:rsidR="002570B8">
        <w:t>Supervised IODVS</w:t>
      </w:r>
      <w:bookmarkEnd w:id="314"/>
    </w:p>
    <w:p w:rsidR="002570B8" w:rsidRDefault="002570B8" w:rsidP="00B02238">
      <w:pPr>
        <w:ind w:firstLine="576"/>
      </w:pPr>
      <w:r>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rsidR="002570B8" w:rsidRDefault="002570B8" w:rsidP="002570B8">
      <w:pPr>
        <w:ind w:firstLine="720"/>
      </w:pPr>
      <w:r>
        <w:t xml:space="preserve">For example, the EEPROM in previous experiments was capable of operating at 1.8V while the </w:t>
      </w:r>
      <w:proofErr w:type="spellStart"/>
      <w:r>
        <w:t>SDCard</w:t>
      </w:r>
      <w:proofErr w:type="spellEnd"/>
      <w:r>
        <w:t xml:space="preserve"> on the same domain would undergo a reset condition if the domain voltage were switched temporarily to 1.8V. Not only would the </w:t>
      </w:r>
      <w:proofErr w:type="spellStart"/>
      <w:r>
        <w:t>SDCard</w:t>
      </w:r>
      <w:proofErr w:type="spellEnd"/>
      <w:r>
        <w:t xml:space="preserve"> need to undergo a lengthy reset procedure, but the device driver expects the </w:t>
      </w:r>
      <w:proofErr w:type="spellStart"/>
      <w:r>
        <w:t>SDCard</w:t>
      </w:r>
      <w:proofErr w:type="spellEnd"/>
      <w:r>
        <w:t xml:space="preserve">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2570B8" w:rsidRDefault="002570B8" w:rsidP="002570B8">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2570B8" w:rsidRDefault="002570B8" w:rsidP="002570B8">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2570B8" w:rsidRDefault="002570B8" w:rsidP="002570B8">
      <w:pPr>
        <w:ind w:firstLine="720"/>
      </w:pPr>
      <w:r>
        <w:lastRenderedPageBreak/>
        <w:t xml:space="preserve">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w:t>
      </w:r>
      <w:proofErr w:type="spellStart"/>
      <w:r>
        <w:t>SDCard</w:t>
      </w:r>
      <w:proofErr w:type="spellEnd"/>
      <w:r>
        <w:t xml:space="preserve"> after a voltage change that causes a reset.</w:t>
      </w:r>
    </w:p>
    <w:p w:rsidR="00D325F2" w:rsidRPr="00B02238" w:rsidRDefault="002570B8" w:rsidP="00D325F2">
      <w:pPr>
        <w:ind w:firstLine="576"/>
        <w:rPr>
          <w:ins w:id="315" w:author="drmoore" w:date="2016-11-10T08:07:00Z"/>
        </w:rPr>
      </w:pPr>
      <w:r>
        <w:t>Ultimately, usage statistics like those used in DPM implementations are</w:t>
      </w:r>
      <w:r w:rsidR="00B02238">
        <w:t xml:space="preserve"> to be</w:t>
      </w:r>
      <w:r>
        <w:t xml:space="preserve"> investigated in order to both optimize energy consumption and minimize response time. These usage statistics are contrasted against the temporal cost of voltage changes on the domain.</w:t>
      </w:r>
      <w:ins w:id="316" w:author="drmoore" w:date="2016-11-10T08:07:00Z">
        <w:r w:rsidR="00D325F2" w:rsidRPr="00D325F2">
          <w:t xml:space="preserve"> </w:t>
        </w:r>
      </w:ins>
    </w:p>
    <w:p w:rsidR="00D325F2" w:rsidRDefault="00D325F2" w:rsidP="00D325F2">
      <w:pPr>
        <w:pStyle w:val="Heading2"/>
        <w:numPr>
          <w:ilvl w:val="1"/>
          <w:numId w:val="28"/>
        </w:numPr>
        <w:rPr>
          <w:ins w:id="317" w:author="drmoore" w:date="2016-11-10T08:07:00Z"/>
        </w:rPr>
      </w:pPr>
      <w:ins w:id="318" w:author="drmoore" w:date="2016-11-10T08:07:00Z">
        <w:r>
          <w:t xml:space="preserve">Future Work: </w:t>
        </w:r>
        <w:r>
          <w:t xml:space="preserve">PACER </w:t>
        </w:r>
      </w:ins>
      <w:ins w:id="319" w:author="drmoore" w:date="2016-11-10T08:08:00Z">
        <w:r>
          <w:t>Missed P</w:t>
        </w:r>
      </w:ins>
      <w:ins w:id="320" w:author="drmoore" w:date="2016-11-10T08:07:00Z">
        <w:r>
          <w:t xml:space="preserve">rediction </w:t>
        </w:r>
      </w:ins>
      <w:ins w:id="321" w:author="drmoore" w:date="2016-11-10T08:08:00Z">
        <w:r>
          <w:t>Analysis</w:t>
        </w:r>
      </w:ins>
    </w:p>
    <w:p w:rsidR="00785C57" w:rsidRDefault="00D325F2" w:rsidP="005C159E">
      <w:pPr>
        <w:ind w:firstLine="720"/>
        <w:rPr>
          <w:ins w:id="322" w:author="drmoore" w:date="2016-11-10T08:16:00Z"/>
        </w:rPr>
      </w:pPr>
      <w:ins w:id="323" w:author="drmoore" w:date="2016-11-10T08:12:00Z">
        <w:r>
          <w:t xml:space="preserve">The PACER algorithms detect timing slack in peripheral operations. The detection is used to perform follow-up operations such as verification earlier than is specified by the datasheet. </w:t>
        </w:r>
      </w:ins>
      <w:ins w:id="324" w:author="drmoore" w:date="2016-11-10T08:14:00Z">
        <w:r>
          <w:t>At best, predictions will always be slightly early or slightly late due to miniscule timing variations on the MCU</w:t>
        </w:r>
      </w:ins>
      <w:ins w:id="325" w:author="drmoore" w:date="2016-11-10T08:16:00Z">
        <w:r w:rsidR="00297FE8">
          <w:t xml:space="preserve"> or analog noise in the case of PACER-E or PACER-C</w:t>
        </w:r>
      </w:ins>
      <w:ins w:id="326" w:author="drmoore" w:date="2016-11-10T08:14:00Z">
        <w:r>
          <w:t>.</w:t>
        </w:r>
      </w:ins>
    </w:p>
    <w:p w:rsidR="00297FE8" w:rsidRDefault="00297FE8" w:rsidP="005C159E">
      <w:pPr>
        <w:ind w:firstLine="720"/>
        <w:rPr>
          <w:ins w:id="327" w:author="drmoore" w:date="2016-11-10T08:07:00Z"/>
        </w:rPr>
      </w:pPr>
      <w:ins w:id="328" w:author="drmoore" w:date="2016-11-10T08:16:00Z">
        <w:r>
          <w:t xml:space="preserve">It would be useful to investigate the energy costs of early vs late missed predictions. In the case of early predictions, the peripheral and MCU </w:t>
        </w:r>
      </w:ins>
      <w:ins w:id="329" w:author="drmoore" w:date="2016-11-10T08:17:00Z">
        <w:r>
          <w:t xml:space="preserve">usually transition into a voltage-dependent communicating state. </w:t>
        </w:r>
      </w:ins>
      <w:ins w:id="330" w:author="drmoore" w:date="2016-11-10T08:20:00Z">
        <w:r>
          <w:t xml:space="preserve">The operation can still usually complete correctly </w:t>
        </w:r>
      </w:ins>
      <w:ins w:id="331" w:author="drmoore" w:date="2016-11-10T08:21:00Z">
        <w:r>
          <w:t xml:space="preserve">by polling </w:t>
        </w:r>
      </w:ins>
      <w:ins w:id="332" w:author="drmoore" w:date="2016-11-10T08:20:00Z">
        <w:r>
          <w:t xml:space="preserve">onboard operation-complete status bits. </w:t>
        </w:r>
      </w:ins>
      <w:ins w:id="333" w:author="drmoore" w:date="2016-11-10T08:17:00Z">
        <w:r>
          <w:t xml:space="preserve">For late predictions, the peripheral causes </w:t>
        </w:r>
      </w:ins>
      <w:ins w:id="334" w:author="drmoore" w:date="2016-11-10T08:18:00Z">
        <w:r>
          <w:t>u</w:t>
        </w:r>
      </w:ins>
      <w:ins w:id="335" w:author="drmoore" w:date="2016-11-10T08:17:00Z">
        <w:r>
          <w:t xml:space="preserve">nnecessary </w:t>
        </w:r>
      </w:ins>
      <w:ins w:id="336" w:author="drmoore" w:date="2016-11-10T08:18:00Z">
        <w:r>
          <w:t xml:space="preserve">(typically idle) energy consumption and increases overall latency. Prediction analysis would be particularly interesting as peripherals as analyzed across the temperature curve such that the </w:t>
        </w:r>
      </w:ins>
      <w:ins w:id="337" w:author="drmoore" w:date="2016-11-10T08:19:00Z">
        <w:r>
          <w:t>operation timing is changing.</w:t>
        </w:r>
      </w:ins>
      <w:ins w:id="338" w:author="drmoore" w:date="2016-11-10T08:21:00Z">
        <w:r>
          <w:t xml:space="preserve"> A per-device cost model could be created wherein the costs of early vs late predictions are analyzed and thus </w:t>
        </w:r>
      </w:ins>
      <w:ins w:id="339" w:author="drmoore" w:date="2016-11-10T08:22:00Z">
        <w:r>
          <w:t>further optimizing the energy and latency reductions offered by PACER.</w:t>
        </w:r>
      </w:ins>
    </w:p>
    <w:p w:rsidR="00D325F2" w:rsidRDefault="00D325F2" w:rsidP="00D325F2">
      <w:pPr>
        <w:pPrChange w:id="340" w:author="drmoore" w:date="2016-11-10T08:07:00Z">
          <w:pPr>
            <w:ind w:firstLine="720"/>
          </w:pPr>
        </w:pPrChange>
      </w:pPr>
    </w:p>
    <w:p w:rsidR="00785C57" w:rsidRDefault="00785C57" w:rsidP="005C159E">
      <w:pPr>
        <w:pStyle w:val="Heading2"/>
        <w:numPr>
          <w:ilvl w:val="0"/>
          <w:numId w:val="0"/>
        </w:numPr>
        <w:ind w:left="576"/>
        <w:sectPr w:rsidR="00785C57" w:rsidSect="00E21BDA">
          <w:pgSz w:w="12240" w:h="15840"/>
          <w:pgMar w:top="1440" w:right="1440" w:bottom="1440" w:left="1800" w:header="720" w:footer="720" w:gutter="0"/>
          <w:cols w:space="720"/>
          <w:docGrid w:linePitch="360"/>
        </w:sectPr>
      </w:pPr>
    </w:p>
    <w:bookmarkStart w:id="341" w:name="_Toc465820244" w:displacedByCustomXml="next"/>
    <w:sdt>
      <w:sdtPr>
        <w:rPr>
          <w:rFonts w:eastAsia="Times New Roman" w:cs="Times New Roman"/>
          <w:b w:val="0"/>
          <w:bCs w:val="0"/>
          <w:caps w:val="0"/>
          <w:spacing w:val="0"/>
          <w:sz w:val="24"/>
          <w:szCs w:val="24"/>
        </w:rPr>
        <w:id w:val="1799644728"/>
        <w:docPartObj>
          <w:docPartGallery w:val="Bibliographies"/>
          <w:docPartUnique/>
        </w:docPartObj>
      </w:sdtPr>
      <w:sdtContent>
        <w:p w:rsidR="00785C57" w:rsidRDefault="00785C57" w:rsidP="00785C57">
          <w:pPr>
            <w:pStyle w:val="Heading1"/>
            <w:numPr>
              <w:ilvl w:val="0"/>
              <w:numId w:val="0"/>
            </w:numPr>
            <w:ind w:left="432"/>
          </w:pPr>
          <w:r>
            <w:t>References</w:t>
          </w:r>
          <w:bookmarkEnd w:id="341"/>
        </w:p>
        <w:sdt>
          <w:sdtPr>
            <w:id w:val="-573587230"/>
            <w:bibliography/>
          </w:sdtPr>
          <w:sdtContent>
            <w:p w:rsidR="00785C57" w:rsidRDefault="00785C5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785C57">
                <w:trPr>
                  <w:divId w:val="634602415"/>
                  <w:tblCellSpacing w:w="15" w:type="dxa"/>
                </w:trPr>
                <w:tc>
                  <w:tcPr>
                    <w:tcW w:w="50" w:type="pct"/>
                    <w:hideMark/>
                  </w:tcPr>
                  <w:p w:rsidR="00785C57" w:rsidRDefault="00785C57">
                    <w:pPr>
                      <w:pStyle w:val="Bibliography"/>
                      <w:rPr>
                        <w:noProof/>
                      </w:rPr>
                    </w:pPr>
                    <w:r>
                      <w:rPr>
                        <w:noProof/>
                      </w:rPr>
                      <w:t xml:space="preserve">[1] </w:t>
                    </w:r>
                  </w:p>
                </w:tc>
                <w:tc>
                  <w:tcPr>
                    <w:tcW w:w="0" w:type="auto"/>
                    <w:hideMark/>
                  </w:tcPr>
                  <w:p w:rsidR="00785C57" w:rsidRDefault="00785C57">
                    <w:pPr>
                      <w:pStyle w:val="Bibliography"/>
                      <w:rPr>
                        <w:noProof/>
                      </w:rPr>
                    </w:pPr>
                    <w:r>
                      <w:rPr>
                        <w:noProof/>
                      </w:rPr>
                      <w:t>C. Spurlin, "Voltage Translation Between 3.3-V, 2.5-V, 1.8-V, and 1.5-V Logic Standards With the TI AVCA164245 and AVCB164245 Dual-Supply Bus-Translating Transceivers," July 2004. [Online]. Available: http://www.ti.com/lit/an/scea030a/scea030a.pdf. [Accessed 26 September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 </w:t>
                    </w:r>
                  </w:p>
                </w:tc>
                <w:tc>
                  <w:tcPr>
                    <w:tcW w:w="0" w:type="auto"/>
                    <w:hideMark/>
                  </w:tcPr>
                  <w:p w:rsidR="00785C57" w:rsidRDefault="00785C57">
                    <w:pPr>
                      <w:pStyle w:val="Bibliography"/>
                      <w:rPr>
                        <w:noProof/>
                      </w:rPr>
                    </w:pPr>
                    <w:r>
                      <w:rPr>
                        <w:noProof/>
                      </w:rPr>
                      <w:t>M. I. S. Inc., "MAX1595," October 2011. [Online]. Available: http://www.maximintegrated.com/en/products/power/charge-pumps/MAX1595.html. [Accessed April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 </w:t>
                    </w:r>
                  </w:p>
                </w:tc>
                <w:tc>
                  <w:tcPr>
                    <w:tcW w:w="0" w:type="auto"/>
                    <w:hideMark/>
                  </w:tcPr>
                  <w:p w:rsidR="00785C57" w:rsidRDefault="00785C57">
                    <w:pPr>
                      <w:pStyle w:val="Bibliography"/>
                      <w:rPr>
                        <w:noProof/>
                      </w:rPr>
                    </w:pPr>
                    <w:r>
                      <w:rPr>
                        <w:noProof/>
                      </w:rPr>
                      <w:t xml:space="preserve">P. LeFevre, "Digital Power control delivers efficiency in high-power applications," </w:t>
                    </w:r>
                    <w:r>
                      <w:rPr>
                        <w:i/>
                        <w:iCs/>
                        <w:noProof/>
                      </w:rPr>
                      <w:t xml:space="preserve">EE-Times, </w:t>
                    </w:r>
                    <w:r>
                      <w:rPr>
                        <w:noProof/>
                      </w:rPr>
                      <w:t xml:space="preserve">p. http://www.eetimes.com/document.asp?doc_id=1273277, 29 October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 </w:t>
                    </w:r>
                  </w:p>
                </w:tc>
                <w:tc>
                  <w:tcPr>
                    <w:tcW w:w="0" w:type="auto"/>
                    <w:hideMark/>
                  </w:tcPr>
                  <w:p w:rsidR="00785C57" w:rsidRDefault="00785C57">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[5] </w:t>
                    </w:r>
                  </w:p>
                </w:tc>
                <w:tc>
                  <w:tcPr>
                    <w:tcW w:w="0" w:type="auto"/>
                    <w:hideMark/>
                  </w:tcPr>
                  <w:p w:rsidR="00785C57" w:rsidRDefault="00785C57">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[6] </w:t>
                    </w:r>
                  </w:p>
                </w:tc>
                <w:tc>
                  <w:tcPr>
                    <w:tcW w:w="0" w:type="auto"/>
                    <w:hideMark/>
                  </w:tcPr>
                  <w:p w:rsidR="00785C57" w:rsidRDefault="00785C57">
                    <w:pPr>
                      <w:pStyle w:val="Bibliography"/>
                      <w:rPr>
                        <w:noProof/>
                      </w:rPr>
                    </w:pPr>
                    <w:r>
                      <w:rPr>
                        <w:noProof/>
                      </w:rPr>
                      <w:t xml:space="preserve">A. Kahng, R. Kumar, S. Kang and J. Sartori, "Enhancing the Efficiency of Energy-Constrained DVFS Designs," </w:t>
                    </w:r>
                    <w:r>
                      <w:rPr>
                        <w:i/>
                        <w:iCs/>
                        <w:noProof/>
                      </w:rPr>
                      <w:t xml:space="preserve">IEEE Transactions on VLSI Systems, </w:t>
                    </w:r>
                    <w:r>
                      <w:rPr>
                        <w:noProof/>
                      </w:rPr>
                      <w:t xml:space="preserve">vol. 21, no. 10, pp. 1769 - 1782,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[7] </w:t>
                    </w:r>
                  </w:p>
                </w:tc>
                <w:tc>
                  <w:tcPr>
                    <w:tcW w:w="0" w:type="auto"/>
                    <w:hideMark/>
                  </w:tcPr>
                  <w:p w:rsidR="00785C57" w:rsidRDefault="00785C57">
                    <w:pPr>
                      <w:pStyle w:val="Bibliography"/>
                      <w:rPr>
                        <w:noProof/>
                      </w:rPr>
                    </w:pPr>
                    <w:r>
                      <w:rPr>
                        <w:noProof/>
                      </w:rPr>
                      <w:t xml:space="preserve">H. Cheng and S. Goddard, "Online energy-aware I/O device scheduling for hard real-time systems," in </w:t>
                    </w:r>
                    <w:r>
                      <w:rPr>
                        <w:i/>
                        <w:iCs/>
                        <w:noProof/>
                      </w:rPr>
                      <w:t>Design, Automation and Test in Europe, 2006. DATE '06. Proceedings</w:t>
                    </w:r>
                    <w:r>
                      <w:rPr>
                        <w:noProof/>
                      </w:rPr>
                      <w:t xml:space="preserve">, 2006.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[8] </w:t>
                    </w:r>
                  </w:p>
                </w:tc>
                <w:tc>
                  <w:tcPr>
                    <w:tcW w:w="0" w:type="auto"/>
                    <w:hideMark/>
                  </w:tcPr>
                  <w:p w:rsidR="00785C57" w:rsidRDefault="00785C57">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[9] </w:t>
                    </w:r>
                  </w:p>
                </w:tc>
                <w:tc>
                  <w:tcPr>
                    <w:tcW w:w="0" w:type="auto"/>
                    <w:hideMark/>
                  </w:tcPr>
                  <w:p w:rsidR="00785C57" w:rsidRDefault="00785C57">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[10] </w:t>
                    </w:r>
                  </w:p>
                </w:tc>
                <w:tc>
                  <w:tcPr>
                    <w:tcW w:w="0" w:type="auto"/>
                    <w:hideMark/>
                  </w:tcPr>
                  <w:p w:rsidR="00785C57" w:rsidRDefault="00785C57">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[11] </w:t>
                    </w:r>
                  </w:p>
                </w:tc>
                <w:tc>
                  <w:tcPr>
                    <w:tcW w:w="0" w:type="auto"/>
                    <w:hideMark/>
                  </w:tcPr>
                  <w:p w:rsidR="00785C57" w:rsidRDefault="00785C57">
                    <w:pPr>
                      <w:pStyle w:val="Bibliography"/>
                      <w:rPr>
                        <w:noProof/>
                      </w:rPr>
                    </w:pPr>
                    <w:r>
                      <w:rPr>
                        <w:noProof/>
                      </w:rPr>
                      <w:t xml:space="preserve">W.-C. Chen, S.-Y. Ping, T.-C. Huang, Y.-H. Lee, K.-H. Chen and C.-L. Wey, "A Switchable Digital–Analog Low-Dropout Regulator for Analog Dynamic Voltage Scaling Technique," </w:t>
                    </w:r>
                    <w:r>
                      <w:rPr>
                        <w:i/>
                        <w:iCs/>
                        <w:noProof/>
                      </w:rPr>
                      <w:t xml:space="preserve">IEEE Journal of Solid State Circuits, </w:t>
                    </w:r>
                    <w:r>
                      <w:rPr>
                        <w:noProof/>
                      </w:rPr>
                      <w:t xml:space="preserve">vol. 49, no. 3, pp. 740-750, 2014.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[12] </w:t>
                    </w:r>
                  </w:p>
                </w:tc>
                <w:tc>
                  <w:tcPr>
                    <w:tcW w:w="0" w:type="auto"/>
                    <w:hideMark/>
                  </w:tcPr>
                  <w:p w:rsidR="00785C57" w:rsidRDefault="00785C57">
                    <w:pPr>
                      <w:pStyle w:val="Bibliography"/>
                      <w:rPr>
                        <w:noProof/>
                      </w:rPr>
                    </w:pPr>
                    <w:r>
                      <w:rPr>
                        <w:noProof/>
                      </w:rPr>
                      <w:t xml:space="preserve">S. Lee and J. Kim, "Using Dynamic Voltage Scaling for Energy-Efficient Flash-based," in </w:t>
                    </w:r>
                    <w:r>
                      <w:rPr>
                        <w:i/>
                        <w:iCs/>
                        <w:noProof/>
                      </w:rPr>
                      <w:t>ISOCC</w:t>
                    </w:r>
                    <w:r>
                      <w:rPr>
                        <w:noProof/>
                      </w:rPr>
                      <w:t xml:space="preserve">, Incheon,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[13] </w:t>
                    </w:r>
                  </w:p>
                </w:tc>
                <w:tc>
                  <w:tcPr>
                    <w:tcW w:w="0" w:type="auto"/>
                    <w:hideMark/>
                  </w:tcPr>
                  <w:p w:rsidR="00785C57" w:rsidRDefault="00785C57">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[14] </w:t>
                    </w:r>
                  </w:p>
                </w:tc>
                <w:tc>
                  <w:tcPr>
                    <w:tcW w:w="0" w:type="auto"/>
                    <w:hideMark/>
                  </w:tcPr>
                  <w:p w:rsidR="00785C57" w:rsidRDefault="00785C57">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[15] </w:t>
                    </w:r>
                  </w:p>
                </w:tc>
                <w:tc>
                  <w:tcPr>
                    <w:tcW w:w="0" w:type="auto"/>
                    <w:hideMark/>
                  </w:tcPr>
                  <w:p w:rsidR="00785C57" w:rsidRDefault="00785C57">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[16] </w:t>
                    </w:r>
                  </w:p>
                </w:tc>
                <w:tc>
                  <w:tcPr>
                    <w:tcW w:w="0" w:type="auto"/>
                    <w:hideMark/>
                  </w:tcPr>
                  <w:p w:rsidR="00785C57" w:rsidRDefault="00785C57">
                    <w:pPr>
                      <w:pStyle w:val="Bibliography"/>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[17] </w:t>
                    </w:r>
                  </w:p>
                </w:tc>
                <w:tc>
                  <w:tcPr>
                    <w:tcW w:w="0" w:type="auto"/>
                    <w:hideMark/>
                  </w:tcPr>
                  <w:p w:rsidR="00785C57" w:rsidRDefault="00785C57">
                    <w:pPr>
                      <w:pStyle w:val="Bibliography"/>
                      <w:rPr>
                        <w:noProof/>
                      </w:rPr>
                    </w:pPr>
                    <w:r>
                      <w:rPr>
                        <w:noProof/>
                      </w:rPr>
                      <w:t>Coronis, "Waveflow Wireless Smart Meter Transceiver and Data Logger," 2009. [Online]. Available: http://www.elster.com/assets/products/products_elster_files/CS-COMM-SPRD-WFL2-E01.pdf. [Accessed 25 October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[18] </w:t>
                    </w:r>
                  </w:p>
                </w:tc>
                <w:tc>
                  <w:tcPr>
                    <w:tcW w:w="0" w:type="auto"/>
                    <w:hideMark/>
                  </w:tcPr>
                  <w:p w:rsidR="00785C57" w:rsidRDefault="00785C57">
                    <w:pPr>
                      <w:pStyle w:val="Bibliography"/>
                      <w:rPr>
                        <w:noProof/>
                      </w:rPr>
                    </w:pPr>
                    <w:r>
                      <w:rPr>
                        <w:noProof/>
                      </w:rPr>
                      <w:t xml:space="preserve">U. Kulau, F. Busching and L. Wolf, "A Node’s Life: Increasing WSN Lifetime by Dynamic Voltage Scaling," in </w:t>
                    </w:r>
                    <w:r>
                      <w:rPr>
                        <w:i/>
                        <w:iCs/>
                        <w:noProof/>
                      </w:rPr>
                      <w:t>IEEE International Conference on Distributed Computing in Sensor Systems</w:t>
                    </w:r>
                    <w:r>
                      <w:rPr>
                        <w:noProof/>
                      </w:rPr>
                      <w:t xml:space="preserve">, Cambridge,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[19] </w:t>
                    </w:r>
                  </w:p>
                </w:tc>
                <w:tc>
                  <w:tcPr>
                    <w:tcW w:w="0" w:type="auto"/>
                    <w:hideMark/>
                  </w:tcPr>
                  <w:p w:rsidR="00785C57" w:rsidRDefault="00785C57">
                    <w:pPr>
                      <w:pStyle w:val="Bibliography"/>
                      <w:rPr>
                        <w:noProof/>
                      </w:rPr>
                    </w:pPr>
                    <w:r>
                      <w:rPr>
                        <w:noProof/>
                      </w:rPr>
                      <w:t xml:space="preserve">L. Hormann, P. Glatz, C. Steger and R. Weiss, "Evaluation of component-aware dynamic voltage scaling for mobile devices and wireless sensor networks," in </w:t>
                    </w:r>
                    <w:r>
                      <w:rPr>
                        <w:i/>
                        <w:iCs/>
                        <w:noProof/>
                      </w:rPr>
                      <w:t xml:space="preserve">World of </w:t>
                    </w:r>
                    <w:r>
                      <w:rPr>
                        <w:i/>
                        <w:iCs/>
                        <w:noProof/>
                      </w:rPr>
                      <w:lastRenderedPageBreak/>
                      <w:t>Wireless, Mobile and Multimedia Networks (WoWMoM), 2011 IEEE International Symposium</w:t>
                    </w:r>
                    <w:r>
                      <w:rPr>
                        <w:noProof/>
                      </w:rPr>
                      <w:t xml:space="preserve">, 2011.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[20] </w:t>
                    </w:r>
                  </w:p>
                </w:tc>
                <w:tc>
                  <w:tcPr>
                    <w:tcW w:w="0" w:type="auto"/>
                    <w:hideMark/>
                  </w:tcPr>
                  <w:p w:rsidR="00785C57" w:rsidRDefault="00785C57">
                    <w:pPr>
                      <w:pStyle w:val="Bibliography"/>
                      <w:rPr>
                        <w:noProof/>
                      </w:rPr>
                    </w:pPr>
                    <w:r>
                      <w:rPr>
                        <w:noProof/>
                      </w:rPr>
                      <w:t xml:space="preserve">L. Hormann, P. Glatz, C. Steger and R. Weiss, "Energy Efficient Supply of WSN Nodes using Component-Aware Dynamic Voltage Scaling," in </w:t>
                    </w:r>
                    <w:r>
                      <w:rPr>
                        <w:i/>
                        <w:iCs/>
                        <w:noProof/>
                      </w:rPr>
                      <w:t>European Wireless</w:t>
                    </w:r>
                    <w:r>
                      <w:rPr>
                        <w:noProof/>
                      </w:rPr>
                      <w:t xml:space="preserve">, Vienna,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[21] </w:t>
                    </w:r>
                  </w:p>
                </w:tc>
                <w:tc>
                  <w:tcPr>
                    <w:tcW w:w="0" w:type="auto"/>
                    <w:hideMark/>
                  </w:tcPr>
                  <w:p w:rsidR="00785C57" w:rsidRDefault="00785C57">
                    <w:pPr>
                      <w:pStyle w:val="Bibliography"/>
                      <w:rPr>
                        <w:noProof/>
                      </w:rPr>
                    </w:pPr>
                    <w:r>
                      <w:rPr>
                        <w:noProof/>
                      </w:rPr>
                      <w:t>T. Instruments, "Selecting the Right Level-Translation Solution," June 2004. [Online]. Available: http://www.ti.com/lit/an/scea035a/scea035a.pdf.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[22] </w:t>
                    </w:r>
                  </w:p>
                </w:tc>
                <w:tc>
                  <w:tcPr>
                    <w:tcW w:w="0" w:type="auto"/>
                    <w:hideMark/>
                  </w:tcPr>
                  <w:p w:rsidR="00785C57" w:rsidRDefault="00785C57">
                    <w:pPr>
                      <w:pStyle w:val="Bibliography"/>
                      <w:rPr>
                        <w:noProof/>
                      </w:rPr>
                    </w:pPr>
                    <w:r>
                      <w:rPr>
                        <w:noProof/>
                      </w:rPr>
                      <w:t>Texas Instruments Incorporated, "Texas Instruments Website," September 2007. [Online]. Available: http://www.ti.com/product/tps62240.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[23] </w:t>
                    </w:r>
                  </w:p>
                </w:tc>
                <w:tc>
                  <w:tcPr>
                    <w:tcW w:w="0" w:type="auto"/>
                    <w:hideMark/>
                  </w:tcPr>
                  <w:p w:rsidR="00785C57" w:rsidRDefault="00785C57">
                    <w:pPr>
                      <w:pStyle w:val="Bibliography"/>
                      <w:rPr>
                        <w:noProof/>
                      </w:rPr>
                    </w:pPr>
                    <w:r>
                      <w:rPr>
                        <w:noProof/>
                      </w:rPr>
                      <w:t>Maxim Integrated Solutions, "Maxim Integrated Solution Website," 10 2012. [Online]. Available: http://datasheets.maximintegrated.com/en/ds/MAX4376-MAX4378.pdf.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[24] </w:t>
                    </w:r>
                  </w:p>
                </w:tc>
                <w:tc>
                  <w:tcPr>
                    <w:tcW w:w="0" w:type="auto"/>
                    <w:hideMark/>
                  </w:tcPr>
                  <w:p w:rsidR="00785C57" w:rsidRDefault="00785C57">
                    <w:pPr>
                      <w:pStyle w:val="Bibliography"/>
                      <w:rPr>
                        <w:noProof/>
                      </w:rPr>
                    </w:pPr>
                    <w:r>
                      <w:rPr>
                        <w:noProof/>
                      </w:rPr>
                      <w:t>Microchip Technology Inc., May 2010. [Online]. Available: http://www.microchip.com/wwwproducts/Devices.aspx?dDocName=en530926.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[25] </w:t>
                    </w:r>
                  </w:p>
                </w:tc>
                <w:tc>
                  <w:tcPr>
                    <w:tcW w:w="0" w:type="auto"/>
                    <w:hideMark/>
                  </w:tcPr>
                  <w:p w:rsidR="00785C57" w:rsidRDefault="00785C57">
                    <w:pPr>
                      <w:pStyle w:val="Bibliography"/>
                      <w:rPr>
                        <w:noProof/>
                      </w:rPr>
                    </w:pPr>
                    <w:r>
                      <w:rPr>
                        <w:noProof/>
                      </w:rPr>
                      <w:t>Micron Technology Inc., 2012. [Online]. Available: http://www.micron.com/parts/nor-flash/serial-nor-flash/m25px16-VMN6P.</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[26] </w:t>
                    </w:r>
                  </w:p>
                </w:tc>
                <w:tc>
                  <w:tcPr>
                    <w:tcW w:w="0" w:type="auto"/>
                    <w:hideMark/>
                  </w:tcPr>
                  <w:p w:rsidR="00785C57" w:rsidRDefault="00785C57">
                    <w:pPr>
                      <w:pStyle w:val="Bibliography"/>
                      <w:rPr>
                        <w:noProof/>
                      </w:rPr>
                    </w:pPr>
                    <w:r>
                      <w:rPr>
                        <w:noProof/>
                      </w:rPr>
                      <w:t>S. Association, January 2013. [Online]. Available: https://www.sdcard.org/downloads/pls/simplified_specs/part1_410.pdf.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[27] </w:t>
                    </w:r>
                  </w:p>
                </w:tc>
                <w:tc>
                  <w:tcPr>
                    <w:tcW w:w="0" w:type="auto"/>
                    <w:hideMark/>
                  </w:tcPr>
                  <w:p w:rsidR="00785C57" w:rsidRDefault="00785C57">
                    <w:pPr>
                      <w:pStyle w:val="Bibliography"/>
                      <w:rPr>
                        <w:noProof/>
                      </w:rPr>
                    </w:pPr>
                    <w:r>
                      <w:rPr>
                        <w:noProof/>
                      </w:rPr>
                      <w:t>N. Semiconductors, April 2013. [Online]. Available: http://www.nxp.com/documents/application_note/AN10911.pdf.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[28] </w:t>
                    </w:r>
                  </w:p>
                </w:tc>
                <w:tc>
                  <w:tcPr>
                    <w:tcW w:w="0" w:type="auto"/>
                    <w:hideMark/>
                  </w:tcPr>
                  <w:p w:rsidR="00785C57" w:rsidRDefault="00785C57">
                    <w:pPr>
                      <w:pStyle w:val="Bibliography"/>
                      <w:rPr>
                        <w:noProof/>
                      </w:rPr>
                    </w:pPr>
                    <w:r>
                      <w:rPr>
                        <w:noProof/>
                      </w:rPr>
                      <w:t>S. Corporation, May 2011. [Online]. Available: http://www.farnell.com/datasheets/1633579.pdf.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[29] </w:t>
                    </w:r>
                  </w:p>
                </w:tc>
                <w:tc>
                  <w:tcPr>
                    <w:tcW w:w="0" w:type="auto"/>
                    <w:hideMark/>
                  </w:tcPr>
                  <w:p w:rsidR="00785C57" w:rsidRDefault="00785C57">
                    <w:pPr>
                      <w:pStyle w:val="Bibliography"/>
                      <w:rPr>
                        <w:noProof/>
                      </w:rPr>
                    </w:pPr>
                    <w:r>
                      <w:rPr>
                        <w:noProof/>
                      </w:rPr>
                      <w:t>S. Corporation, April 2012. [Online]. Available: http://www.supertalent.com/datasheets/5_112.pdf.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[30] </w:t>
                    </w:r>
                  </w:p>
                </w:tc>
                <w:tc>
                  <w:tcPr>
                    <w:tcW w:w="0" w:type="auto"/>
                    <w:hideMark/>
                  </w:tcPr>
                  <w:p w:rsidR="00785C57" w:rsidRDefault="00785C57">
                    <w:pPr>
                      <w:pStyle w:val="Bibliography"/>
                      <w:rPr>
                        <w:noProof/>
                      </w:rPr>
                    </w:pPr>
                    <w:r>
                      <w:rPr>
                        <w:noProof/>
                      </w:rPr>
                      <w:t>Honeywell International Inc., 2013. [Online]. Available: http://sensing.honeywell.com/product-page?pr_id=142040.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[31] </w:t>
                    </w:r>
                  </w:p>
                </w:tc>
                <w:tc>
                  <w:tcPr>
                    <w:tcW w:w="0" w:type="auto"/>
                    <w:hideMark/>
                  </w:tcPr>
                  <w:p w:rsidR="00785C57" w:rsidRDefault="00785C57">
                    <w:pPr>
                      <w:pStyle w:val="Bibliography"/>
                      <w:rPr>
                        <w:noProof/>
                      </w:rPr>
                    </w:pPr>
                    <w:r>
                      <w:rPr>
                        <w:noProof/>
                      </w:rPr>
                      <w:t>Honeywell International Inc., "Technical Note: Honeywell Sensing and Control," 7 June 2012. [Online]. Available: http://sensing.honeywell.com/i2c%20comms%20humidicon%20tn_009061-2-en_final_07jun12.pdf.</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[32] </w:t>
                    </w:r>
                  </w:p>
                </w:tc>
                <w:tc>
                  <w:tcPr>
                    <w:tcW w:w="0" w:type="auto"/>
                    <w:hideMark/>
                  </w:tcPr>
                  <w:p w:rsidR="00785C57" w:rsidRDefault="00785C57">
                    <w:pPr>
                      <w:pStyle w:val="Bibliography"/>
                      <w:rPr>
                        <w:noProof/>
                      </w:rPr>
                    </w:pPr>
                    <w:r>
                      <w:rPr>
                        <w:noProof/>
                      </w:rPr>
                      <w:t>Micrel Inc., "Micrel Incorporated," 2012. [Online]. Available: http://ww1.microchip.com/downloads/en/DeviceDoc/MIC94325.pdf.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[33] </w:t>
                    </w:r>
                  </w:p>
                </w:tc>
                <w:tc>
                  <w:tcPr>
                    <w:tcW w:w="0" w:type="auto"/>
                    <w:hideMark/>
                  </w:tcPr>
                  <w:p w:rsidR="00785C57" w:rsidRDefault="00785C57">
                    <w:pPr>
                      <w:pStyle w:val="Bibliography"/>
                      <w:rPr>
                        <w:noProof/>
                      </w:rPr>
                    </w:pPr>
                    <w:r>
                      <w:rPr>
                        <w:noProof/>
                      </w:rPr>
                      <w:t>Resistor Guide, "Resistor Noise," Resistor Guide, [Online]. Available: http://www.resistorguide.com/resistor-noise/.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[34] </w:t>
                    </w:r>
                  </w:p>
                </w:tc>
                <w:tc>
                  <w:tcPr>
                    <w:tcW w:w="0" w:type="auto"/>
                    <w:hideMark/>
                  </w:tcPr>
                  <w:p w:rsidR="00785C57" w:rsidRDefault="00785C57">
                    <w:pPr>
                      <w:pStyle w:val="Bibliography"/>
                      <w:rPr>
                        <w:noProof/>
                      </w:rPr>
                    </w:pPr>
                    <w:r>
                      <w:rPr>
                        <w:noProof/>
                      </w:rPr>
                      <w:t>STMicroelectronics, "STMicroelectronics Inc.," [Online]. Available: http://www.st.com/resource/en/schematic_pack/stm32f429i-disco_sch.zip. [Accessed 26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[35] </w:t>
                    </w:r>
                  </w:p>
                </w:tc>
                <w:tc>
                  <w:tcPr>
                    <w:tcW w:w="0" w:type="auto"/>
                    <w:hideMark/>
                  </w:tcPr>
                  <w:p w:rsidR="00785C57" w:rsidRDefault="00785C57">
                    <w:pPr>
                      <w:pStyle w:val="Bibliography"/>
                      <w:rPr>
                        <w:noProof/>
                      </w:rPr>
                    </w:pPr>
                    <w:r>
                      <w:rPr>
                        <w:noProof/>
                      </w:rPr>
                      <w:t>Texas Instruments, "Texas Instruments," 2003. [Online]. Available: http://www.ti.com/lit/ds/symlink/sn54hc259.pdf.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[36] </w:t>
                    </w:r>
                  </w:p>
                </w:tc>
                <w:tc>
                  <w:tcPr>
                    <w:tcW w:w="0" w:type="auto"/>
                    <w:hideMark/>
                  </w:tcPr>
                  <w:p w:rsidR="00785C57" w:rsidRDefault="00785C57">
                    <w:pPr>
                      <w:pStyle w:val="Bibliography"/>
                      <w:rPr>
                        <w:noProof/>
                      </w:rPr>
                    </w:pPr>
                    <w:r>
                      <w:rPr>
                        <w:noProof/>
                      </w:rPr>
                      <w:t>Future Technology Devices International Ltd., "UM232H Datasheet," 2012. [Online]. Available: http://www.ftdi.com.</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[37] </w:t>
                    </w:r>
                  </w:p>
                </w:tc>
                <w:tc>
                  <w:tcPr>
                    <w:tcW w:w="0" w:type="auto"/>
                    <w:hideMark/>
                  </w:tcPr>
                  <w:p w:rsidR="00785C57" w:rsidRDefault="00785C57">
                    <w:pPr>
                      <w:pStyle w:val="Bibliography"/>
                      <w:rPr>
                        <w:noProof/>
                      </w:rPr>
                    </w:pPr>
                    <w:r>
                      <w:rPr>
                        <w:noProof/>
                      </w:rPr>
                      <w:t>Microchip Technology Inc., "SST26VF064B," 2015. [Online]. Available: http://ww1.microchip.com/downloads/en/DeviceDoc/20005119G.pdf.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[38] </w:t>
                    </w:r>
                  </w:p>
                </w:tc>
                <w:tc>
                  <w:tcPr>
                    <w:tcW w:w="0" w:type="auto"/>
                    <w:hideMark/>
                  </w:tcPr>
                  <w:p w:rsidR="00785C57" w:rsidRDefault="00785C57">
                    <w:pPr>
                      <w:pStyle w:val="Bibliography"/>
                      <w:rPr>
                        <w:noProof/>
                      </w:rPr>
                    </w:pPr>
                    <w:r>
                      <w:rPr>
                        <w:noProof/>
                      </w:rPr>
                      <w:t>Silicon Laboratories, "Si114x Ultraviolet (UV) Index, Gesture, Proximity and Ambient Light Sensor ICs," [Online]. Available: http://www.silabs.com/products/sensors/infraredsensors/Pages/si114x.aspx. [Accessed 29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[39] </w:t>
                    </w:r>
                  </w:p>
                </w:tc>
                <w:tc>
                  <w:tcPr>
                    <w:tcW w:w="0" w:type="auto"/>
                    <w:hideMark/>
                  </w:tcPr>
                  <w:p w:rsidR="00785C57" w:rsidRDefault="00785C57">
                    <w:pPr>
                      <w:pStyle w:val="Bibliography"/>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[40] </w:t>
                    </w:r>
                  </w:p>
                </w:tc>
                <w:tc>
                  <w:tcPr>
                    <w:tcW w:w="0" w:type="auto"/>
                    <w:hideMark/>
                  </w:tcPr>
                  <w:p w:rsidR="00785C57" w:rsidRDefault="00785C57">
                    <w:pPr>
                      <w:pStyle w:val="Bibliography"/>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[41] </w:t>
                    </w:r>
                  </w:p>
                </w:tc>
                <w:tc>
                  <w:tcPr>
                    <w:tcW w:w="0" w:type="auto"/>
                    <w:hideMark/>
                  </w:tcPr>
                  <w:p w:rsidR="00785C57" w:rsidRDefault="00785C57">
                    <w:pPr>
                      <w:pStyle w:val="Bibliography"/>
                      <w:rPr>
                        <w:noProof/>
                      </w:rPr>
                    </w:pPr>
                    <w:r>
                      <w:rPr>
                        <w:noProof/>
                      </w:rPr>
                      <w:t xml:space="preserve">D. S. S. Etter, "Adaptive Estimatation of Time Delays in Sampled Data Systems," in </w:t>
                    </w:r>
                    <w:r>
                      <w:rPr>
                        <w:i/>
                        <w:iCs/>
                        <w:noProof/>
                      </w:rPr>
                      <w:t>IEEE Transactions on Acoustics Speech and Signal Processing</w:t>
                    </w:r>
                    <w:r>
                      <w:rPr>
                        <w:noProof/>
                      </w:rPr>
                      <w:t xml:space="preserve">, 1981.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[42] </w:t>
                    </w:r>
                  </w:p>
                </w:tc>
                <w:tc>
                  <w:tcPr>
                    <w:tcW w:w="0" w:type="auto"/>
                    <w:hideMark/>
                  </w:tcPr>
                  <w:p w:rsidR="00785C57" w:rsidRDefault="00785C57">
                    <w:pPr>
                      <w:pStyle w:val="Bibliography"/>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[43] </w:t>
                    </w:r>
                  </w:p>
                </w:tc>
                <w:tc>
                  <w:tcPr>
                    <w:tcW w:w="0" w:type="auto"/>
                    <w:hideMark/>
                  </w:tcPr>
                  <w:p w:rsidR="00785C57" w:rsidRDefault="00785C57">
                    <w:pPr>
                      <w:pStyle w:val="Bibliography"/>
                      <w:rPr>
                        <w:noProof/>
                      </w:rPr>
                    </w:pPr>
                    <w:r>
                      <w:rPr>
                        <w:noProof/>
                      </w:rPr>
                      <w:t xml:space="preserve">H. Macicior, M. Oyarbide, O. Miguel, I. Cantero, J. Canales and A. Etxeberria, "Iterative capacity estimation of LiFePO4 cell over the lifecycle based on SoC estimation correction," in </w:t>
                    </w:r>
                    <w:r>
                      <w:rPr>
                        <w:i/>
                        <w:iCs/>
                        <w:noProof/>
                      </w:rPr>
                      <w:t>Electric Vehicle Symposium and Exhibition (EVS27)</w:t>
                    </w:r>
                    <w:r>
                      <w:rPr>
                        <w:noProof/>
                      </w:rPr>
                      <w:t xml:space="preserv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[44] </w:t>
                    </w:r>
                  </w:p>
                </w:tc>
                <w:tc>
                  <w:tcPr>
                    <w:tcW w:w="0" w:type="auto"/>
                    <w:hideMark/>
                  </w:tcPr>
                  <w:p w:rsidR="00785C57" w:rsidRDefault="00785C57">
                    <w:pPr>
                      <w:pStyle w:val="Bibliography"/>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[45] </w:t>
                    </w:r>
                  </w:p>
                </w:tc>
                <w:tc>
                  <w:tcPr>
                    <w:tcW w:w="0" w:type="auto"/>
                    <w:hideMark/>
                  </w:tcPr>
                  <w:p w:rsidR="00785C57" w:rsidRDefault="00785C57">
                    <w:pPr>
                      <w:pStyle w:val="Bibliography"/>
                      <w:rPr>
                        <w:noProof/>
                      </w:rPr>
                    </w:pPr>
                    <w:r>
                      <w:rPr>
                        <w:noProof/>
                      </w:rPr>
                      <w:t xml:space="preserve">M. Petrvalsky, M. Drutarovsky and M. Varchola, "Differential power analysis attack on ARM based AES implementation without explicit synchronization," in </w:t>
                    </w:r>
                    <w:r>
                      <w:rPr>
                        <w:i/>
                        <w:iCs/>
                        <w:noProof/>
                      </w:rPr>
                      <w:t>Radioelektronika 2014 24th International Conference</w:t>
                    </w:r>
                    <w:r>
                      <w:rPr>
                        <w:noProof/>
                      </w:rPr>
                      <w:t xml:space="preserve">, 2014. </w:t>
                    </w:r>
                  </w:p>
                </w:tc>
              </w:tr>
            </w:tbl>
            <w:p w:rsidR="00785C57" w:rsidRDefault="00785C57">
              <w:pPr>
                <w:divId w:val="634602415"/>
                <w:rPr>
                  <w:noProof/>
                </w:rPr>
              </w:pPr>
            </w:p>
            <w:p w:rsidR="00785C57" w:rsidRDefault="00785C57">
              <w:r>
                <w:rPr>
                  <w:b/>
                  <w:bCs/>
                  <w:noProof/>
                </w:rPr>
                <w:fldChar w:fldCharType="end"/>
              </w:r>
            </w:p>
          </w:sdtContent>
        </w:sdt>
      </w:sdtContent>
    </w:sdt>
    <w:p w:rsidR="00785C57" w:rsidRPr="00785C57" w:rsidRDefault="00785C57" w:rsidP="00785C57"/>
    <w:p w:rsidR="00122223" w:rsidRPr="003C562A" w:rsidRDefault="00122223" w:rsidP="00B02238">
      <w:pPr>
        <w:pStyle w:val="Heading1"/>
      </w:pPr>
      <w:bookmarkStart w:id="342" w:name="_Ref432968407"/>
      <w:bookmarkStart w:id="343" w:name="_Toc465297468"/>
      <w:bookmarkStart w:id="344" w:name="_Toc465820245"/>
      <w:bookmarkStart w:id="345" w:name="_Ref432967088"/>
      <w:r w:rsidRPr="003C562A">
        <w:lastRenderedPageBreak/>
        <w:t>Appendix A</w:t>
      </w:r>
      <w:bookmarkEnd w:id="342"/>
      <w:bookmarkEnd w:id="343"/>
      <w:r w:rsidR="00D34360" w:rsidRPr="003C562A">
        <w:t>: PEGMA Schematic</w:t>
      </w:r>
      <w:bookmarkEnd w:id="344"/>
    </w:p>
    <w:bookmarkEnd w:id="345"/>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785C57">
          <w:type w:val="continuous"/>
          <w:pgSz w:w="12240" w:h="15840"/>
          <w:pgMar w:top="1440" w:right="1440" w:bottom="1440" w:left="1800" w:header="720" w:footer="720" w:gutter="0"/>
          <w:cols w:space="720"/>
          <w:docGrid w:linePitch="360"/>
        </w:sectPr>
      </w:pPr>
      <w:r w:rsidRPr="00D34360">
        <w:t>Analog domain</w:t>
      </w:r>
    </w:p>
    <w:p w:rsidR="005C3D70" w:rsidRDefault="005C3D70" w:rsidP="0078529A">
      <w:pPr>
        <w:pStyle w:val="Heading2"/>
        <w:numPr>
          <w:ilvl w:val="1"/>
          <w:numId w:val="28"/>
        </w:numPr>
        <w:spacing w:before="0" w:after="0"/>
        <w:rPr>
          <w:highlight w:val="lightGray"/>
        </w:rPr>
      </w:pPr>
      <w:bookmarkStart w:id="346" w:name="_Toc465820246"/>
      <w:r w:rsidRPr="004F0015">
        <w:lastRenderedPageBreak/>
        <w:t>Microcontroller pinout and SRAM connection</w:t>
      </w:r>
      <w:bookmarkEnd w:id="346"/>
    </w:p>
    <w:p w:rsidR="00FB78D0" w:rsidRPr="005C3D70" w:rsidRDefault="005C3D70" w:rsidP="007B571F">
      <w:pPr>
        <w:jc w:val="center"/>
        <w:rPr>
          <w:rFonts w:eastAsiaTheme="majorEastAsia"/>
          <w:highlight w:val="lightGray"/>
        </w:rPr>
      </w:pPr>
      <w:r>
        <w:rPr>
          <w:noProof/>
        </w:rPr>
        <w:drawing>
          <wp:inline distT="0" distB="0" distL="0" distR="0" wp14:anchorId="529ADB7B" wp14:editId="19E2D9FF">
            <wp:extent cx="7222733" cy="55832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350025" cy="5681616"/>
                    </a:xfrm>
                    <a:prstGeom prst="rect">
                      <a:avLst/>
                    </a:prstGeom>
                  </pic:spPr>
                </pic:pic>
              </a:graphicData>
            </a:graphic>
          </wp:inline>
        </w:drawing>
      </w:r>
      <w:r>
        <w:rPr>
          <w:highlight w:val="lightGray"/>
        </w:rPr>
        <w:br w:type="page"/>
      </w:r>
    </w:p>
    <w:p w:rsidR="00D34360" w:rsidRPr="004F0015" w:rsidRDefault="00D34360" w:rsidP="0078529A">
      <w:pPr>
        <w:pStyle w:val="Heading2"/>
        <w:numPr>
          <w:ilvl w:val="1"/>
          <w:numId w:val="28"/>
        </w:numPr>
        <w:spacing w:before="0" w:after="0"/>
      </w:pPr>
      <w:bookmarkStart w:id="347" w:name="_Toc465820247"/>
      <w:r w:rsidRPr="004F0015">
        <w:lastRenderedPageBreak/>
        <w:t>Renewable input boost circuitry, measurement and modulation</w:t>
      </w:r>
      <w:bookmarkEnd w:id="347"/>
    </w:p>
    <w:p w:rsidR="00387254" w:rsidRDefault="00D34360" w:rsidP="00AC4996">
      <w:pPr>
        <w:jc w:val="center"/>
      </w:pPr>
      <w:r>
        <w:rPr>
          <w:noProof/>
        </w:rPr>
        <w:drawing>
          <wp:inline distT="0" distB="0" distL="0" distR="0" wp14:anchorId="2ED1DD16" wp14:editId="441B597A">
            <wp:extent cx="7207624" cy="5569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214944" cy="5574825"/>
                    </a:xfrm>
                    <a:prstGeom prst="rect">
                      <a:avLst/>
                    </a:prstGeom>
                  </pic:spPr>
                </pic:pic>
              </a:graphicData>
            </a:graphic>
          </wp:inline>
        </w:drawing>
      </w:r>
      <w:r w:rsidR="00122223">
        <w:br w:type="page"/>
      </w:r>
    </w:p>
    <w:p w:rsidR="00387254" w:rsidRDefault="00387254" w:rsidP="0078529A">
      <w:pPr>
        <w:pStyle w:val="Heading2"/>
        <w:numPr>
          <w:ilvl w:val="1"/>
          <w:numId w:val="28"/>
        </w:numPr>
        <w:spacing w:before="0" w:after="0"/>
      </w:pPr>
      <w:bookmarkStart w:id="348" w:name="_Toc465820248"/>
      <w:r w:rsidRPr="00D34360">
        <w:lastRenderedPageBreak/>
        <w:t>Energy storage and peripheral boost circuitry</w:t>
      </w:r>
      <w:bookmarkEnd w:id="348"/>
    </w:p>
    <w:p w:rsidR="005C3D70" w:rsidRDefault="007B571F" w:rsidP="005C3D70">
      <w:pPr>
        <w:jc w:val="center"/>
      </w:pPr>
      <w:r>
        <w:rPr>
          <w:noProof/>
        </w:rPr>
        <w:t xml:space="preserve"> </w:t>
      </w:r>
      <w:r w:rsidR="00387254">
        <w:rPr>
          <w:noProof/>
        </w:rPr>
        <w:drawing>
          <wp:inline distT="0" distB="0" distL="0" distR="0" wp14:anchorId="684477E8" wp14:editId="25B8F046">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78529A">
      <w:pPr>
        <w:pStyle w:val="Heading2"/>
        <w:numPr>
          <w:ilvl w:val="1"/>
          <w:numId w:val="28"/>
        </w:numPr>
        <w:spacing w:before="0" w:after="0"/>
      </w:pPr>
      <w:bookmarkStart w:id="349" w:name="_Toc465820249"/>
      <w:r w:rsidRPr="00D34360">
        <w:lastRenderedPageBreak/>
        <w:t>Stepdown power supplies (peripheral domains)</w:t>
      </w:r>
      <w:bookmarkEnd w:id="349"/>
    </w:p>
    <w:p w:rsidR="005C3D70" w:rsidRDefault="005C3D70" w:rsidP="005C3D70">
      <w:pPr>
        <w:jc w:val="center"/>
      </w:pPr>
      <w:r>
        <w:rPr>
          <w:noProof/>
        </w:rPr>
        <w:drawing>
          <wp:inline distT="0" distB="0" distL="0" distR="0" wp14:anchorId="42E683F9" wp14:editId="2061B96E">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78529A">
      <w:pPr>
        <w:pStyle w:val="Heading2"/>
        <w:numPr>
          <w:ilvl w:val="1"/>
          <w:numId w:val="28"/>
        </w:numPr>
        <w:spacing w:before="0" w:after="0"/>
      </w:pPr>
      <w:bookmarkStart w:id="350" w:name="_Toc465820250"/>
      <w:r w:rsidRPr="00D34360">
        <w:lastRenderedPageBreak/>
        <w:t>Energy storage and peripheral boost circuitry</w:t>
      </w:r>
      <w:bookmarkEnd w:id="350"/>
    </w:p>
    <w:p w:rsidR="00122223" w:rsidRDefault="005C3D70" w:rsidP="005C3D70">
      <w:pPr>
        <w:jc w:val="center"/>
      </w:pPr>
      <w:r>
        <w:rPr>
          <w:noProof/>
        </w:rPr>
        <w:drawing>
          <wp:inline distT="0" distB="0" distL="0" distR="0" wp14:anchorId="60137FDC" wp14:editId="671CFF06">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78529A">
      <w:pPr>
        <w:pStyle w:val="Heading2"/>
        <w:numPr>
          <w:ilvl w:val="1"/>
          <w:numId w:val="28"/>
        </w:numPr>
        <w:spacing w:before="0" w:after="0"/>
      </w:pPr>
      <w:bookmarkStart w:id="351" w:name="_Toc465820251"/>
      <w:r w:rsidRPr="00D34360">
        <w:lastRenderedPageBreak/>
        <w:t>Peripheral domain current measurement</w:t>
      </w:r>
      <w:bookmarkEnd w:id="351"/>
      <w:r>
        <w:rPr>
          <w:noProof/>
        </w:rPr>
        <w:t xml:space="preserve"> </w:t>
      </w:r>
    </w:p>
    <w:p w:rsidR="00122223" w:rsidRDefault="005C3D70" w:rsidP="00FE5C7F">
      <w:pPr>
        <w:jc w:val="center"/>
      </w:pPr>
      <w:r>
        <w:rPr>
          <w:noProof/>
        </w:rPr>
        <w:drawing>
          <wp:inline distT="0" distB="0" distL="0" distR="0" wp14:anchorId="5E707CCB" wp14:editId="1C705C01">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78529A">
      <w:pPr>
        <w:pStyle w:val="Heading2"/>
        <w:numPr>
          <w:ilvl w:val="1"/>
          <w:numId w:val="28"/>
        </w:numPr>
        <w:spacing w:before="0" w:after="0"/>
      </w:pPr>
      <w:bookmarkStart w:id="352" w:name="_Toc465820252"/>
      <w:r w:rsidRPr="00D34360">
        <w:lastRenderedPageBreak/>
        <w:t>Communications peripherals</w:t>
      </w:r>
      <w:bookmarkEnd w:id="352"/>
    </w:p>
    <w:p w:rsidR="00122223" w:rsidRDefault="00122223" w:rsidP="00FE5C7F">
      <w:pPr>
        <w:jc w:val="center"/>
      </w:pPr>
      <w:r>
        <w:rPr>
          <w:noProof/>
        </w:rPr>
        <w:drawing>
          <wp:inline distT="0" distB="0" distL="0" distR="0" wp14:anchorId="1D864731" wp14:editId="4365D873">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78529A">
      <w:pPr>
        <w:pStyle w:val="Heading2"/>
        <w:numPr>
          <w:ilvl w:val="1"/>
          <w:numId w:val="28"/>
        </w:numPr>
        <w:spacing w:before="0" w:after="0"/>
      </w:pPr>
      <w:bookmarkStart w:id="353" w:name="_Toc465820253"/>
      <w:r w:rsidRPr="00D34360">
        <w:lastRenderedPageBreak/>
        <w:t>Analog domain</w:t>
      </w:r>
      <w:bookmarkEnd w:id="353"/>
    </w:p>
    <w:p w:rsidR="008A486A" w:rsidRPr="0078529A" w:rsidRDefault="00122223" w:rsidP="0078529A">
      <w:pPr>
        <w:pStyle w:val="ListParagraph"/>
        <w:numPr>
          <w:ilvl w:val="0"/>
          <w:numId w:val="28"/>
        </w:numPr>
        <w:jc w:val="center"/>
        <w:rPr>
          <w:rStyle w:val="Heading1Char"/>
        </w:rPr>
        <w:sectPr w:rsidR="008A486A" w:rsidRPr="0078529A" w:rsidSect="00E21BDA">
          <w:pgSz w:w="15840" w:h="12240" w:orient="landscape"/>
          <w:pgMar w:top="1440" w:right="1440" w:bottom="1440" w:left="1800" w:header="720" w:footer="720" w:gutter="0"/>
          <w:cols w:space="720"/>
          <w:docGrid w:linePitch="360"/>
        </w:sectPr>
      </w:pPr>
      <w:r>
        <w:rPr>
          <w:noProof/>
        </w:rPr>
        <w:drawing>
          <wp:inline distT="0" distB="0" distL="0" distR="0" wp14:anchorId="352D8FB7" wp14:editId="2FEF3473">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bookmarkStart w:id="354" w:name="_Toc465297470"/>
      <w:bookmarkStart w:id="355" w:name="_Ref465299064"/>
    </w:p>
    <w:p w:rsidR="00122223" w:rsidRDefault="00122223" w:rsidP="00B02238">
      <w:pPr>
        <w:pStyle w:val="Heading1"/>
      </w:pPr>
      <w:bookmarkStart w:id="356" w:name="_Ref465505592"/>
      <w:bookmarkStart w:id="357" w:name="_Toc465820254"/>
      <w:r w:rsidRPr="003C562A">
        <w:lastRenderedPageBreak/>
        <w:t>Appendix B: ASDM-300F Schematic</w:t>
      </w:r>
      <w:bookmarkEnd w:id="354"/>
      <w:bookmarkEnd w:id="355"/>
      <w:bookmarkEnd w:id="356"/>
      <w:bookmarkEnd w:id="357"/>
    </w:p>
    <w:p w:rsidR="0088151A" w:rsidRPr="0078529A" w:rsidRDefault="00FE5C7F" w:rsidP="0078529A">
      <w:pPr>
        <w:pStyle w:val="ListParagraph"/>
        <w:numPr>
          <w:ilvl w:val="0"/>
          <w:numId w:val="28"/>
        </w:numPr>
        <w:rPr>
          <w:rStyle w:val="Heading1Char"/>
        </w:rPr>
      </w:pPr>
      <w:r w:rsidRPr="009A4196">
        <w:rPr>
          <w:noProof/>
        </w:rPr>
        <w:drawing>
          <wp:inline distT="0" distB="0" distL="0" distR="0" wp14:anchorId="05AED5BC" wp14:editId="1F4A2F2B">
            <wp:extent cx="8235249" cy="5342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83653" cy="5373419"/>
                    </a:xfrm>
                    <a:prstGeom prst="rect">
                      <a:avLst/>
                    </a:prstGeom>
                  </pic:spPr>
                </pic:pic>
              </a:graphicData>
            </a:graphic>
          </wp:inline>
        </w:drawing>
      </w:r>
      <w:bookmarkStart w:id="358" w:name="_Toc465297471"/>
      <w:bookmarkStart w:id="359" w:name="_Ref465310940"/>
      <w:r w:rsidR="00E21BDA" w:rsidRPr="0078529A">
        <w:rPr>
          <w:rStyle w:val="Heading1Char"/>
        </w:rPr>
        <w:br w:type="page"/>
      </w:r>
    </w:p>
    <w:p w:rsidR="00122223" w:rsidRPr="009A4196" w:rsidRDefault="00122223" w:rsidP="00B02238">
      <w:pPr>
        <w:pStyle w:val="Heading1"/>
      </w:pPr>
      <w:bookmarkStart w:id="360" w:name="_Ref465508183"/>
      <w:bookmarkStart w:id="361" w:name="_Toc465820255"/>
      <w:r w:rsidRPr="0088151A">
        <w:lastRenderedPageBreak/>
        <w:t>Appendix C: PPS-330D Schematic</w:t>
      </w:r>
      <w:bookmarkEnd w:id="358"/>
      <w:bookmarkEnd w:id="359"/>
      <w:bookmarkEnd w:id="360"/>
      <w:bookmarkEnd w:id="361"/>
    </w:p>
    <w:p w:rsidR="0088151A" w:rsidRDefault="00E21BDA" w:rsidP="00E21BDA">
      <w:r w:rsidRPr="009A4196">
        <w:rPr>
          <w:noProof/>
        </w:rPr>
        <w:drawing>
          <wp:inline distT="0" distB="0" distL="0" distR="0" wp14:anchorId="7C003BFD" wp14:editId="300A6208">
            <wp:extent cx="7392202" cy="5508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409830" cy="5521747"/>
                    </a:xfrm>
                    <a:prstGeom prst="rect">
                      <a:avLst/>
                    </a:prstGeom>
                  </pic:spPr>
                </pic:pic>
              </a:graphicData>
            </a:graphic>
          </wp:inline>
        </w:drawing>
      </w:r>
      <w:r>
        <w:br w:type="page"/>
      </w:r>
      <w:bookmarkStart w:id="362" w:name="_Ref460188307"/>
      <w:bookmarkStart w:id="363" w:name="_Toc465297472"/>
    </w:p>
    <w:p w:rsidR="00122223" w:rsidRDefault="00DF76D1" w:rsidP="00B02238">
      <w:pPr>
        <w:pStyle w:val="Heading1"/>
      </w:pPr>
      <w:bookmarkStart w:id="364" w:name="_Ref465508213"/>
      <w:bookmarkStart w:id="365" w:name="_Toc465820256"/>
      <w:r>
        <w:lastRenderedPageBreak/>
        <w:t>Appendix D</w:t>
      </w:r>
      <w:r w:rsidR="00122223" w:rsidRPr="0088151A">
        <w:t>: PLR-5010D (Rev0) Schematic</w:t>
      </w:r>
      <w:bookmarkEnd w:id="362"/>
      <w:bookmarkEnd w:id="363"/>
      <w:bookmarkEnd w:id="364"/>
      <w:bookmarkEnd w:id="365"/>
    </w:p>
    <w:p w:rsidR="00E21BDA" w:rsidRDefault="00E21BDA" w:rsidP="00E21BDA">
      <w:pPr>
        <w:jc w:val="center"/>
      </w:pPr>
      <w:r>
        <w:rPr>
          <w:noProof/>
        </w:rPr>
        <w:drawing>
          <wp:inline distT="0" distB="0" distL="0" distR="0" wp14:anchorId="195F8FF8" wp14:editId="0222E661">
            <wp:extent cx="6843562" cy="52951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9781" cy="5354149"/>
                    </a:xfrm>
                    <a:prstGeom prst="rect">
                      <a:avLst/>
                    </a:prstGeom>
                  </pic:spPr>
                </pic:pic>
              </a:graphicData>
            </a:graphic>
          </wp:inline>
        </w:drawing>
      </w:r>
      <w:r>
        <w:br w:type="page"/>
      </w:r>
    </w:p>
    <w:p w:rsidR="00122223" w:rsidRPr="009A4196" w:rsidRDefault="00DF76D1" w:rsidP="00B02238">
      <w:pPr>
        <w:pStyle w:val="Heading1"/>
      </w:pPr>
      <w:bookmarkStart w:id="366" w:name="_Ref465318405"/>
      <w:bookmarkStart w:id="367" w:name="_Toc465820257"/>
      <w:r>
        <w:lastRenderedPageBreak/>
        <w:t>Appendix</w:t>
      </w:r>
      <w:r w:rsidR="00122223" w:rsidRPr="009A4196">
        <w:t xml:space="preserve"> E: PLR-5010D (Rev1) Schematic</w:t>
      </w:r>
      <w:bookmarkEnd w:id="366"/>
      <w:bookmarkEnd w:id="367"/>
    </w:p>
    <w:p w:rsidR="00122223" w:rsidRDefault="00122223" w:rsidP="00122223">
      <w:pPr>
        <w:jc w:val="center"/>
        <w:sectPr w:rsidR="00122223" w:rsidSect="00E21BDA">
          <w:headerReference w:type="default" r:id="rId109"/>
          <w:pgSz w:w="15840" w:h="12240" w:orient="landscape"/>
          <w:pgMar w:top="1440" w:right="1440" w:bottom="1440" w:left="1800" w:header="720" w:footer="720" w:gutter="0"/>
          <w:cols w:space="720"/>
          <w:docGrid w:linePitch="360"/>
        </w:sectPr>
      </w:pPr>
      <w:r>
        <w:rPr>
          <w:noProof/>
        </w:rPr>
        <w:drawing>
          <wp:inline distT="0" distB="0" distL="0" distR="0" wp14:anchorId="0FECBD15" wp14:editId="081E77B2">
            <wp:extent cx="6622181" cy="5137473"/>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2432" cy="5153184"/>
                    </a:xfrm>
                    <a:prstGeom prst="rect">
                      <a:avLst/>
                    </a:prstGeom>
                  </pic:spPr>
                </pic:pic>
              </a:graphicData>
            </a:graphic>
          </wp:inline>
        </w:drawing>
      </w:r>
    </w:p>
    <w:p w:rsidR="00122223" w:rsidRPr="0088151A" w:rsidRDefault="00DF76D1" w:rsidP="00B02238">
      <w:pPr>
        <w:pStyle w:val="Heading1"/>
      </w:pPr>
      <w:bookmarkStart w:id="368" w:name="_Ref465360150"/>
      <w:bookmarkStart w:id="369" w:name="_Toc465820258"/>
      <w:r>
        <w:lastRenderedPageBreak/>
        <w:t>Appendix</w:t>
      </w:r>
      <w:r w:rsidR="00122223" w:rsidRPr="0088151A">
        <w:t xml:space="preserve"> F: DEB429A Schematic</w:t>
      </w:r>
      <w:bookmarkEnd w:id="368"/>
      <w:bookmarkEnd w:id="369"/>
    </w:p>
    <w:p w:rsidR="0088151A" w:rsidRDefault="00122223" w:rsidP="0088151A">
      <w:pPr>
        <w:jc w:val="center"/>
      </w:pPr>
      <w:r>
        <w:rPr>
          <w:noProof/>
        </w:rPr>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r>
        <w:br w:type="page"/>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39509B" w:rsidRDefault="00122223" w:rsidP="0088151A">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sectPr w:rsidR="0039509B" w:rsidSect="00E21BDA">
      <w:headerReference w:type="even" r:id="rId114"/>
      <w:footerReference w:type="even" r:id="rId115"/>
      <w:headerReference w:type="first" r:id="rId116"/>
      <w:footerReference w:type="first" r:id="rId117"/>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93D" w:rsidRDefault="005B093D" w:rsidP="004579C5">
      <w:r>
        <w:separator/>
      </w:r>
    </w:p>
  </w:endnote>
  <w:endnote w:type="continuationSeparator" w:id="0">
    <w:p w:rsidR="005B093D" w:rsidRDefault="005B093D"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4287A" w:rsidRDefault="000428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rsidP="005B06B3">
    <w:pPr>
      <w:pStyle w:val="Footer"/>
      <w:jc w:val="center"/>
    </w:pPr>
    <w:r>
      <w:fldChar w:fldCharType="begin"/>
    </w:r>
    <w:r>
      <w:instrText xml:space="preserve"> PAGE   \* MERGEFORMAT </w:instrText>
    </w:r>
    <w:r>
      <w:fldChar w:fldCharType="separate"/>
    </w:r>
    <w:r w:rsidR="00D325F2">
      <w:rPr>
        <w:noProof/>
      </w:rPr>
      <w:t>xii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rsidP="005B06B3">
    <w:pPr>
      <w:pStyle w:val="Footer"/>
      <w:jc w:val="center"/>
    </w:pPr>
    <w:r>
      <w:fldChar w:fldCharType="begin"/>
    </w:r>
    <w:r>
      <w:instrText xml:space="preserve"> PAGE   \* MERGEFORMAT </w:instrText>
    </w:r>
    <w:r>
      <w:fldChar w:fldCharType="separate"/>
    </w:r>
    <w:r w:rsidR="00447676">
      <w:rPr>
        <w:noProof/>
      </w:rPr>
      <w:t>110</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4287A" w:rsidRDefault="0004287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93D" w:rsidRDefault="005B093D" w:rsidP="004579C5">
      <w:r>
        <w:separator/>
      </w:r>
    </w:p>
  </w:footnote>
  <w:footnote w:type="continuationSeparator" w:id="0">
    <w:p w:rsidR="005B093D" w:rsidRDefault="005B093D"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Pr="00683833" w:rsidRDefault="0004287A"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rsidP="00683833">
    <w:pPr>
      <w:pStyle w:val="Header"/>
    </w:pPr>
    <w:fldSimple w:instr=" STYLEREF  &quot;Heading 1&quot; \t  \* MERGEFORMAT ">
      <w:r w:rsidR="00447676">
        <w:rPr>
          <w:noProof/>
        </w:rPr>
        <w:t>References</w:t>
      </w:r>
    </w:fldSimple>
    <w:r>
      <w:ptab w:relativeTo="margin" w:alignment="center" w:leader="none"/>
    </w:r>
    <w:r>
      <w:ptab w:relativeTo="margin" w:alignment="right" w:leader="none"/>
    </w:r>
    <w:r>
      <w:fldChar w:fldCharType="begin"/>
    </w:r>
    <w:r>
      <w:instrText xml:space="preserve"> STYLEREF  "Heading 2"  \* MERGEFORMAT </w:instrText>
    </w:r>
    <w:r>
      <w:rPr>
        <w:noProof/>
      </w:rPr>
      <w:fldChar w:fldCharType="end"/>
    </w:r>
  </w:p>
  <w:p w:rsidR="0004287A" w:rsidRPr="00683833" w:rsidRDefault="0004287A" w:rsidP="00683833">
    <w:pPr>
      <w:pStyle w:val="Header"/>
    </w:pPr>
    <w:r>
      <w:pict>
        <v:rect id="_x0000_i1027" style="width:0;height:1.5pt" o:hralign="center" o:hrstd="t" o:hr="t" fillcolor="#a0a0a0" stroked="f"/>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rsidP="00683833">
    <w:pPr>
      <w:pStyle w:val="Header"/>
    </w:pPr>
    <w:fldSimple w:instr=" STYLEREF  &quot;Heading 1&quot; \t  \* MERGEFORMAT ">
      <w:r w:rsidR="00D325F2">
        <w:rPr>
          <w:noProof/>
        </w:rPr>
        <w:t>Appendix F: DEB429A Schematic</w:t>
      </w:r>
    </w:fldSimple>
    <w:r>
      <w:ptab w:relativeTo="margin" w:alignment="center" w:leader="none"/>
    </w:r>
    <w:r>
      <w:ptab w:relativeTo="margin" w:alignment="right" w:leader="none"/>
    </w:r>
    <w:r>
      <w:t xml:space="preserve"> </w:t>
    </w:r>
  </w:p>
  <w:p w:rsidR="0004287A" w:rsidRPr="00683833" w:rsidRDefault="0004287A" w:rsidP="00683833">
    <w:pPr>
      <w:pStyle w:val="Header"/>
    </w:pPr>
    <w:r>
      <w:pict>
        <v:rect id="_x0000_i1026" style="width:0;height:1.5pt" o:hralign="center" o:hrstd="t" o:hr="t" fillcolor="#a0a0a0" stroked="f"/>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87A" w:rsidRDefault="000428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81E50"/>
    <w:multiLevelType w:val="hybridMultilevel"/>
    <w:tmpl w:val="4FECA25E"/>
    <w:lvl w:ilvl="0" w:tplc="23F4B6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F1490"/>
    <w:multiLevelType w:val="hybridMultilevel"/>
    <w:tmpl w:val="F7B0B58E"/>
    <w:lvl w:ilvl="0" w:tplc="9ABA5D7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6"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7E17ED"/>
    <w:multiLevelType w:val="multilevel"/>
    <w:tmpl w:val="5CCEA810"/>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21D8B"/>
    <w:multiLevelType w:val="hybridMultilevel"/>
    <w:tmpl w:val="12B05C94"/>
    <w:lvl w:ilvl="0" w:tplc="96EE980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9383A"/>
    <w:multiLevelType w:val="hybridMultilevel"/>
    <w:tmpl w:val="A140C22C"/>
    <w:lvl w:ilvl="0" w:tplc="17F69D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251926"/>
    <w:multiLevelType w:val="multilevel"/>
    <w:tmpl w:val="6332CB84"/>
    <w:lvl w:ilvl="0">
      <w:start w:val="1"/>
      <w:numFmt w:val="decimal"/>
      <w:pStyle w:val="Heading1"/>
      <w:suff w:val="nothing"/>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B3AD5"/>
    <w:multiLevelType w:val="hybridMultilevel"/>
    <w:tmpl w:val="9FB2EE14"/>
    <w:lvl w:ilvl="0" w:tplc="83CEFD02">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D3F00"/>
    <w:multiLevelType w:val="hybridMultilevel"/>
    <w:tmpl w:val="2C30831E"/>
    <w:lvl w:ilvl="0" w:tplc="8C726596">
      <w:start w:val="1"/>
      <w:numFmt w:val="bullet"/>
      <w:lvlText w:val=""/>
      <w:lvlJc w:val="left"/>
      <w:pPr>
        <w:ind w:left="72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17A2DE6"/>
    <w:multiLevelType w:val="hybridMultilevel"/>
    <w:tmpl w:val="24621E22"/>
    <w:lvl w:ilvl="0" w:tplc="0409000F">
      <w:start w:val="1"/>
      <w:numFmt w:val="decimal"/>
      <w:lvlText w:val="%1."/>
      <w:lvlJc w:val="left"/>
      <w:pPr>
        <w:ind w:left="36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6" w15:restartNumberingAfterBreak="0">
    <w:nsid w:val="7AAE26E5"/>
    <w:multiLevelType w:val="multilevel"/>
    <w:tmpl w:val="FD64A57E"/>
    <w:lvl w:ilvl="0">
      <w:start w:val="1"/>
      <w:numFmt w:val="decimal"/>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13E3D"/>
    <w:multiLevelType w:val="hybridMultilevel"/>
    <w:tmpl w:val="15442504"/>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64EE75AE">
      <w:start w:val="1"/>
      <w:numFmt w:val="lowerRoman"/>
      <w:lvlText w:val="%3."/>
      <w:lvlJc w:val="right"/>
      <w:pPr>
        <w:ind w:left="2160" w:hanging="360"/>
      </w:pPr>
      <w:rPr>
        <w:rFonts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8"/>
  </w:num>
  <w:num w:numId="2">
    <w:abstractNumId w:val="23"/>
  </w:num>
  <w:num w:numId="3">
    <w:abstractNumId w:val="24"/>
  </w:num>
  <w:num w:numId="4">
    <w:abstractNumId w:val="8"/>
  </w:num>
  <w:num w:numId="5">
    <w:abstractNumId w:val="11"/>
  </w:num>
  <w:num w:numId="6">
    <w:abstractNumId w:val="13"/>
  </w:num>
  <w:num w:numId="7">
    <w:abstractNumId w:val="17"/>
  </w:num>
  <w:num w:numId="8">
    <w:abstractNumId w:val="22"/>
  </w:num>
  <w:num w:numId="9">
    <w:abstractNumId w:val="21"/>
  </w:num>
  <w:num w:numId="10">
    <w:abstractNumId w:val="9"/>
  </w:num>
  <w:num w:numId="11">
    <w:abstractNumId w:val="20"/>
  </w:num>
  <w:num w:numId="12">
    <w:abstractNumId w:val="1"/>
  </w:num>
  <w:num w:numId="13">
    <w:abstractNumId w:val="0"/>
  </w:num>
  <w:num w:numId="14">
    <w:abstractNumId w:val="7"/>
  </w:num>
  <w:num w:numId="15">
    <w:abstractNumId w:val="2"/>
  </w:num>
  <w:num w:numId="16">
    <w:abstractNumId w:val="10"/>
  </w:num>
  <w:num w:numId="17">
    <w:abstractNumId w:val="6"/>
  </w:num>
  <w:num w:numId="18">
    <w:abstractNumId w:val="5"/>
  </w:num>
  <w:num w:numId="19">
    <w:abstractNumId w:val="14"/>
  </w:num>
  <w:num w:numId="20">
    <w:abstractNumId w:val="27"/>
  </w:num>
  <w:num w:numId="21">
    <w:abstractNumId w:val="25"/>
  </w:num>
  <w:num w:numId="22">
    <w:abstractNumId w:val="19"/>
  </w:num>
  <w:num w:numId="23">
    <w:abstractNumId w:val="4"/>
  </w:num>
  <w:num w:numId="24">
    <w:abstractNumId w:val="18"/>
  </w:num>
  <w:num w:numId="25">
    <w:abstractNumId w:val="15"/>
  </w:num>
  <w:num w:numId="26">
    <w:abstractNumId w:val="12"/>
  </w:num>
  <w:num w:numId="27">
    <w:abstractNumId w:val="3"/>
  </w:num>
  <w:num w:numId="28">
    <w:abstractNumId w:val="16"/>
  </w:num>
  <w:num w:numId="29">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rmoore">
    <w15:presenceInfo w15:providerId="None" w15:userId="drmoo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13925"/>
    <w:rsid w:val="000360F8"/>
    <w:rsid w:val="00036D2E"/>
    <w:rsid w:val="0004287A"/>
    <w:rsid w:val="0004565E"/>
    <w:rsid w:val="00053401"/>
    <w:rsid w:val="00055297"/>
    <w:rsid w:val="00057568"/>
    <w:rsid w:val="000650F2"/>
    <w:rsid w:val="00077179"/>
    <w:rsid w:val="000962C7"/>
    <w:rsid w:val="000977CF"/>
    <w:rsid w:val="000A1EA3"/>
    <w:rsid w:val="00103238"/>
    <w:rsid w:val="00103698"/>
    <w:rsid w:val="00105B92"/>
    <w:rsid w:val="00122223"/>
    <w:rsid w:val="0015180C"/>
    <w:rsid w:val="0017676B"/>
    <w:rsid w:val="001B510E"/>
    <w:rsid w:val="001C0F56"/>
    <w:rsid w:val="001C16DE"/>
    <w:rsid w:val="001C1CE8"/>
    <w:rsid w:val="001E71EF"/>
    <w:rsid w:val="002013BA"/>
    <w:rsid w:val="00202125"/>
    <w:rsid w:val="00212733"/>
    <w:rsid w:val="00215F57"/>
    <w:rsid w:val="00216620"/>
    <w:rsid w:val="0023647A"/>
    <w:rsid w:val="002570B8"/>
    <w:rsid w:val="002700FB"/>
    <w:rsid w:val="00283D02"/>
    <w:rsid w:val="00296272"/>
    <w:rsid w:val="00297FE8"/>
    <w:rsid w:val="002B1B44"/>
    <w:rsid w:val="002B21F2"/>
    <w:rsid w:val="002C136E"/>
    <w:rsid w:val="002D29FB"/>
    <w:rsid w:val="002F1016"/>
    <w:rsid w:val="002F1CB3"/>
    <w:rsid w:val="00307BEB"/>
    <w:rsid w:val="00321780"/>
    <w:rsid w:val="00387254"/>
    <w:rsid w:val="0039509B"/>
    <w:rsid w:val="003A3CD9"/>
    <w:rsid w:val="003C562A"/>
    <w:rsid w:val="003D160E"/>
    <w:rsid w:val="003D3FBB"/>
    <w:rsid w:val="003E489E"/>
    <w:rsid w:val="00411895"/>
    <w:rsid w:val="00423D7B"/>
    <w:rsid w:val="00424AA1"/>
    <w:rsid w:val="0044389C"/>
    <w:rsid w:val="0044419A"/>
    <w:rsid w:val="004467EF"/>
    <w:rsid w:val="00447676"/>
    <w:rsid w:val="004579C5"/>
    <w:rsid w:val="004703F2"/>
    <w:rsid w:val="004879C6"/>
    <w:rsid w:val="004A6AC1"/>
    <w:rsid w:val="004C592E"/>
    <w:rsid w:val="004D3DA8"/>
    <w:rsid w:val="004E3A27"/>
    <w:rsid w:val="004F0015"/>
    <w:rsid w:val="00543121"/>
    <w:rsid w:val="005469F6"/>
    <w:rsid w:val="00555465"/>
    <w:rsid w:val="00556A80"/>
    <w:rsid w:val="00560C10"/>
    <w:rsid w:val="00562086"/>
    <w:rsid w:val="00564C95"/>
    <w:rsid w:val="00572AE5"/>
    <w:rsid w:val="005820DF"/>
    <w:rsid w:val="00587DE0"/>
    <w:rsid w:val="00595B3E"/>
    <w:rsid w:val="005A510B"/>
    <w:rsid w:val="005B06B3"/>
    <w:rsid w:val="005B093D"/>
    <w:rsid w:val="005B2C10"/>
    <w:rsid w:val="005C159E"/>
    <w:rsid w:val="005C3D70"/>
    <w:rsid w:val="005D65CA"/>
    <w:rsid w:val="00607661"/>
    <w:rsid w:val="00611069"/>
    <w:rsid w:val="00637D63"/>
    <w:rsid w:val="00665054"/>
    <w:rsid w:val="00665653"/>
    <w:rsid w:val="00674772"/>
    <w:rsid w:val="00683833"/>
    <w:rsid w:val="00692C36"/>
    <w:rsid w:val="006956EF"/>
    <w:rsid w:val="006B452C"/>
    <w:rsid w:val="006C30F7"/>
    <w:rsid w:val="00702262"/>
    <w:rsid w:val="00706912"/>
    <w:rsid w:val="00706A97"/>
    <w:rsid w:val="00711B8B"/>
    <w:rsid w:val="00711E01"/>
    <w:rsid w:val="00733C53"/>
    <w:rsid w:val="007672DB"/>
    <w:rsid w:val="007712A5"/>
    <w:rsid w:val="0078529A"/>
    <w:rsid w:val="00785C57"/>
    <w:rsid w:val="0078649F"/>
    <w:rsid w:val="00786EF1"/>
    <w:rsid w:val="007A1FFD"/>
    <w:rsid w:val="007B571F"/>
    <w:rsid w:val="007E674F"/>
    <w:rsid w:val="0083172C"/>
    <w:rsid w:val="00845E9C"/>
    <w:rsid w:val="0087196D"/>
    <w:rsid w:val="008731B4"/>
    <w:rsid w:val="0088151A"/>
    <w:rsid w:val="008A3199"/>
    <w:rsid w:val="008A486A"/>
    <w:rsid w:val="008B5CFD"/>
    <w:rsid w:val="008C6D3C"/>
    <w:rsid w:val="008E4524"/>
    <w:rsid w:val="009111CA"/>
    <w:rsid w:val="0092253F"/>
    <w:rsid w:val="00934D3D"/>
    <w:rsid w:val="00956EA8"/>
    <w:rsid w:val="00972019"/>
    <w:rsid w:val="00973D96"/>
    <w:rsid w:val="0098435B"/>
    <w:rsid w:val="00985203"/>
    <w:rsid w:val="00996C5B"/>
    <w:rsid w:val="009A4196"/>
    <w:rsid w:val="009A6B31"/>
    <w:rsid w:val="009B0300"/>
    <w:rsid w:val="00A017C6"/>
    <w:rsid w:val="00A45E51"/>
    <w:rsid w:val="00A51D26"/>
    <w:rsid w:val="00A66773"/>
    <w:rsid w:val="00A74A31"/>
    <w:rsid w:val="00A94DF6"/>
    <w:rsid w:val="00AB0714"/>
    <w:rsid w:val="00AB6708"/>
    <w:rsid w:val="00AC3F53"/>
    <w:rsid w:val="00AC4996"/>
    <w:rsid w:val="00AF2C10"/>
    <w:rsid w:val="00B02238"/>
    <w:rsid w:val="00B3374E"/>
    <w:rsid w:val="00B471C0"/>
    <w:rsid w:val="00B543E2"/>
    <w:rsid w:val="00B6147E"/>
    <w:rsid w:val="00B67FD5"/>
    <w:rsid w:val="00B70B4C"/>
    <w:rsid w:val="00BC1F98"/>
    <w:rsid w:val="00BE1C47"/>
    <w:rsid w:val="00BF1ED2"/>
    <w:rsid w:val="00BF22E5"/>
    <w:rsid w:val="00BF56A3"/>
    <w:rsid w:val="00C03ACD"/>
    <w:rsid w:val="00C07983"/>
    <w:rsid w:val="00C471DD"/>
    <w:rsid w:val="00C52718"/>
    <w:rsid w:val="00C91C3F"/>
    <w:rsid w:val="00CB28DB"/>
    <w:rsid w:val="00CB3DD3"/>
    <w:rsid w:val="00CB655E"/>
    <w:rsid w:val="00CE21B2"/>
    <w:rsid w:val="00D0007A"/>
    <w:rsid w:val="00D02980"/>
    <w:rsid w:val="00D325F2"/>
    <w:rsid w:val="00D34360"/>
    <w:rsid w:val="00D41BBD"/>
    <w:rsid w:val="00D64EF0"/>
    <w:rsid w:val="00D924F4"/>
    <w:rsid w:val="00DB1F41"/>
    <w:rsid w:val="00DC60C0"/>
    <w:rsid w:val="00DE5E8F"/>
    <w:rsid w:val="00DF76D1"/>
    <w:rsid w:val="00E06092"/>
    <w:rsid w:val="00E21BDA"/>
    <w:rsid w:val="00E23CA0"/>
    <w:rsid w:val="00E25EBA"/>
    <w:rsid w:val="00E409FB"/>
    <w:rsid w:val="00E67910"/>
    <w:rsid w:val="00E86260"/>
    <w:rsid w:val="00ED53E3"/>
    <w:rsid w:val="00EE0CE5"/>
    <w:rsid w:val="00EF5B43"/>
    <w:rsid w:val="00F0087F"/>
    <w:rsid w:val="00F00B0D"/>
    <w:rsid w:val="00F01FDC"/>
    <w:rsid w:val="00F11118"/>
    <w:rsid w:val="00F13A9C"/>
    <w:rsid w:val="00F42431"/>
    <w:rsid w:val="00F502D5"/>
    <w:rsid w:val="00F56BB3"/>
    <w:rsid w:val="00F57E01"/>
    <w:rsid w:val="00F6304C"/>
    <w:rsid w:val="00F74077"/>
    <w:rsid w:val="00F75983"/>
    <w:rsid w:val="00F81551"/>
    <w:rsid w:val="00F87760"/>
    <w:rsid w:val="00F96504"/>
    <w:rsid w:val="00FA4A76"/>
    <w:rsid w:val="00FA7180"/>
    <w:rsid w:val="00FB44ED"/>
    <w:rsid w:val="00FB78D0"/>
    <w:rsid w:val="00FC2B46"/>
    <w:rsid w:val="00FC3866"/>
    <w:rsid w:val="00FD2B18"/>
    <w:rsid w:val="00FD486E"/>
    <w:rsid w:val="00FE5C7F"/>
    <w:rsid w:val="00FF0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B02238"/>
    <w:pPr>
      <w:keepNext/>
      <w:keepLines/>
      <w:pageBreakBefore/>
      <w:numPr>
        <w:numId w:val="28"/>
      </w:numPr>
      <w:spacing w:line="240" w:lineRule="auto"/>
      <w:outlineLvl w:val="0"/>
    </w:pPr>
    <w:rPr>
      <w:rFonts w:eastAsiaTheme="majorEastAsia" w:cstheme="majorBidi"/>
      <w:b/>
      <w:bCs/>
      <w:caps/>
      <w:spacing w:val="4"/>
      <w:sz w:val="44"/>
      <w:szCs w:val="44"/>
    </w:rPr>
  </w:style>
  <w:style w:type="paragraph" w:styleId="Heading2">
    <w:name w:val="heading 2"/>
    <w:basedOn w:val="Normal"/>
    <w:next w:val="Normal"/>
    <w:link w:val="Heading2Char"/>
    <w:uiPriority w:val="9"/>
    <w:unhideWhenUsed/>
    <w:qFormat/>
    <w:rsid w:val="0078529A"/>
    <w:pPr>
      <w:keepNext/>
      <w:keepLines/>
      <w:numPr>
        <w:ilvl w:val="1"/>
        <w:numId w:val="29"/>
      </w:numPr>
      <w:spacing w:before="360" w:after="360" w:line="240" w:lineRule="auto"/>
      <w:outlineLvl w:val="1"/>
    </w:pPr>
    <w:rPr>
      <w:rFonts w:eastAsiaTheme="majorEastAsia" w:cstheme="majorBidi"/>
      <w:b/>
      <w:bCs/>
      <w:sz w:val="36"/>
      <w:szCs w:val="28"/>
    </w:rPr>
  </w:style>
  <w:style w:type="paragraph" w:styleId="Heading3">
    <w:name w:val="heading 3"/>
    <w:basedOn w:val="Normal"/>
    <w:next w:val="Normal"/>
    <w:link w:val="Heading3Char"/>
    <w:uiPriority w:val="9"/>
    <w:unhideWhenUsed/>
    <w:qFormat/>
    <w:rsid w:val="0078529A"/>
    <w:pPr>
      <w:keepNext/>
      <w:keepLines/>
      <w:numPr>
        <w:ilvl w:val="2"/>
        <w:numId w:val="29"/>
      </w:numPr>
      <w:spacing w:before="240" w:after="240"/>
      <w:outlineLvl w:val="2"/>
    </w:pPr>
    <w:rPr>
      <w:rFonts w:eastAsiaTheme="majorEastAsia" w:cstheme="majorBidi"/>
      <w:b/>
      <w:spacing w:val="4"/>
    </w:rPr>
  </w:style>
  <w:style w:type="paragraph" w:styleId="Heading4">
    <w:name w:val="heading 4"/>
    <w:basedOn w:val="Normal"/>
    <w:next w:val="Normal"/>
    <w:link w:val="Heading4Char"/>
    <w:uiPriority w:val="9"/>
    <w:unhideWhenUsed/>
    <w:qFormat/>
    <w:rsid w:val="0078529A"/>
    <w:pPr>
      <w:keepNext/>
      <w:keepLines/>
      <w:numPr>
        <w:ilvl w:val="3"/>
        <w:numId w:val="29"/>
      </w:numPr>
      <w:spacing w:before="120" w:after="120"/>
      <w:jc w:val="both"/>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29"/>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29"/>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29"/>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29"/>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29"/>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B02238"/>
    <w:rPr>
      <w:rFonts w:eastAsiaTheme="majorEastAsia" w:cstheme="majorBidi"/>
      <w:b/>
      <w:bCs/>
      <w:caps/>
      <w:spacing w:val="4"/>
      <w:sz w:val="44"/>
      <w:szCs w:val="44"/>
    </w:rPr>
  </w:style>
  <w:style w:type="character" w:customStyle="1" w:styleId="Heading2Char">
    <w:name w:val="Heading 2 Char"/>
    <w:basedOn w:val="DefaultParagraphFont"/>
    <w:link w:val="Heading2"/>
    <w:uiPriority w:val="9"/>
    <w:rsid w:val="000A1EA3"/>
    <w:rPr>
      <w:rFonts w:eastAsiaTheme="majorEastAsia" w:cstheme="majorBidi"/>
      <w:b/>
      <w:bCs/>
      <w:sz w:val="36"/>
      <w:szCs w:val="28"/>
    </w:rPr>
  </w:style>
  <w:style w:type="character" w:customStyle="1" w:styleId="Heading3Char">
    <w:name w:val="Heading 3 Char"/>
    <w:basedOn w:val="DefaultParagraphFont"/>
    <w:link w:val="Heading3"/>
    <w:uiPriority w:val="9"/>
    <w:rsid w:val="0098435B"/>
    <w:rPr>
      <w:rFonts w:eastAsiaTheme="majorEastAsia" w:cstheme="majorBidi"/>
      <w:b/>
      <w:spacing w:val="4"/>
      <w:sz w:val="24"/>
      <w:szCs w:val="24"/>
    </w:rPr>
  </w:style>
  <w:style w:type="character" w:customStyle="1" w:styleId="Heading4Char">
    <w:name w:val="Heading 4 Char"/>
    <w:basedOn w:val="DefaultParagraphFont"/>
    <w:link w:val="Heading4"/>
    <w:uiPriority w:val="9"/>
    <w:rsid w:val="004703F2"/>
    <w:rPr>
      <w:rFonts w:eastAsiaTheme="majorEastAsia"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122223"/>
    <w:pPr>
      <w:spacing w:after="100" w:line="252"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D64EF0"/>
    <w:pPr>
      <w:tabs>
        <w:tab w:val="left" w:pos="880"/>
        <w:tab w:val="right" w:leader="dot" w:pos="8990"/>
      </w:tabs>
      <w:spacing w:after="100" w:line="252" w:lineRule="auto"/>
      <w:ind w:left="220"/>
      <w:jc w:val="both"/>
    </w:pPr>
    <w:rPr>
      <w:rFonts w:asciiTheme="minorHAnsi" w:eastAsiaTheme="minorEastAsia" w:hAnsiTheme="minorHAnsi" w:cstheme="minorBidi"/>
      <w:noProof/>
      <w:sz w:val="22"/>
      <w:szCs w:val="22"/>
    </w:rPr>
  </w:style>
  <w:style w:type="character" w:styleId="Hyperlink">
    <w:name w:val="Hyperlink"/>
    <w:basedOn w:val="DefaultParagraphFont"/>
    <w:uiPriority w:val="99"/>
    <w:unhideWhenUsed/>
    <w:rsid w:val="00122223"/>
    <w:rPr>
      <w:color w:val="0563C1" w:themeColor="hyperlink"/>
      <w:u w:val="single"/>
    </w:rPr>
  </w:style>
  <w:style w:type="paragraph" w:styleId="TOC3">
    <w:name w:val="toc 3"/>
    <w:basedOn w:val="Normal"/>
    <w:next w:val="Normal"/>
    <w:autoRedefine/>
    <w:uiPriority w:val="39"/>
    <w:unhideWhenUsed/>
    <w:rsid w:val="00122223"/>
    <w:pPr>
      <w:spacing w:after="100" w:line="259" w:lineRule="auto"/>
      <w:ind w:left="440"/>
    </w:pPr>
    <w:rPr>
      <w:rFonts w:asciiTheme="minorHAnsi" w:eastAsiaTheme="minorEastAsia" w:hAnsiTheme="minorHAnsi"/>
      <w:sz w:val="22"/>
      <w:szCs w:val="22"/>
    </w:rPr>
  </w:style>
  <w:style w:type="paragraph" w:styleId="ListParagraph">
    <w:name w:val="List Paragraph"/>
    <w:basedOn w:val="Normal"/>
    <w:uiPriority w:val="34"/>
    <w:qFormat/>
    <w:rsid w:val="003C562A"/>
    <w:pPr>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 w:type="paragraph" w:customStyle="1" w:styleId="StyleHeading4After6ptLinespacingsingle">
    <w:name w:val="Style Heading 4 + After:  6 pt Line spacing:  single"/>
    <w:basedOn w:val="Heading4"/>
    <w:rsid w:val="004703F2"/>
    <w:rPr>
      <w:rFonts w:eastAsia="Times New Roman" w:cs="Times New Roman"/>
      <w:b/>
      <w:i w:val="0"/>
      <w:szCs w:val="20"/>
    </w:rPr>
  </w:style>
  <w:style w:type="paragraph" w:styleId="TableofFigures">
    <w:name w:val="table of figures"/>
    <w:basedOn w:val="Normal"/>
    <w:next w:val="Normal"/>
    <w:uiPriority w:val="99"/>
    <w:rsid w:val="005820DF"/>
  </w:style>
  <w:style w:type="paragraph" w:styleId="Bibliography">
    <w:name w:val="Bibliography"/>
    <w:basedOn w:val="Normal"/>
    <w:next w:val="Normal"/>
    <w:uiPriority w:val="37"/>
    <w:unhideWhenUsed/>
    <w:rsid w:val="00785C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83410">
      <w:bodyDiv w:val="1"/>
      <w:marLeft w:val="0"/>
      <w:marRight w:val="0"/>
      <w:marTop w:val="0"/>
      <w:marBottom w:val="0"/>
      <w:divBdr>
        <w:top w:val="none" w:sz="0" w:space="0" w:color="auto"/>
        <w:left w:val="none" w:sz="0" w:space="0" w:color="auto"/>
        <w:bottom w:val="none" w:sz="0" w:space="0" w:color="auto"/>
        <w:right w:val="none" w:sz="0" w:space="0" w:color="auto"/>
      </w:divBdr>
    </w:div>
    <w:div w:id="234517222">
      <w:bodyDiv w:val="1"/>
      <w:marLeft w:val="0"/>
      <w:marRight w:val="0"/>
      <w:marTop w:val="0"/>
      <w:marBottom w:val="0"/>
      <w:divBdr>
        <w:top w:val="none" w:sz="0" w:space="0" w:color="auto"/>
        <w:left w:val="none" w:sz="0" w:space="0" w:color="auto"/>
        <w:bottom w:val="none" w:sz="0" w:space="0" w:color="auto"/>
        <w:right w:val="none" w:sz="0" w:space="0" w:color="auto"/>
      </w:divBdr>
    </w:div>
    <w:div w:id="289360497">
      <w:bodyDiv w:val="1"/>
      <w:marLeft w:val="0"/>
      <w:marRight w:val="0"/>
      <w:marTop w:val="0"/>
      <w:marBottom w:val="0"/>
      <w:divBdr>
        <w:top w:val="none" w:sz="0" w:space="0" w:color="auto"/>
        <w:left w:val="none" w:sz="0" w:space="0" w:color="auto"/>
        <w:bottom w:val="none" w:sz="0" w:space="0" w:color="auto"/>
        <w:right w:val="none" w:sz="0" w:space="0" w:color="auto"/>
      </w:divBdr>
    </w:div>
    <w:div w:id="311716394">
      <w:bodyDiv w:val="1"/>
      <w:marLeft w:val="0"/>
      <w:marRight w:val="0"/>
      <w:marTop w:val="0"/>
      <w:marBottom w:val="0"/>
      <w:divBdr>
        <w:top w:val="none" w:sz="0" w:space="0" w:color="auto"/>
        <w:left w:val="none" w:sz="0" w:space="0" w:color="auto"/>
        <w:bottom w:val="none" w:sz="0" w:space="0" w:color="auto"/>
        <w:right w:val="none" w:sz="0" w:space="0" w:color="auto"/>
      </w:divBdr>
    </w:div>
    <w:div w:id="430054980">
      <w:bodyDiv w:val="1"/>
      <w:marLeft w:val="0"/>
      <w:marRight w:val="0"/>
      <w:marTop w:val="0"/>
      <w:marBottom w:val="0"/>
      <w:divBdr>
        <w:top w:val="none" w:sz="0" w:space="0" w:color="auto"/>
        <w:left w:val="none" w:sz="0" w:space="0" w:color="auto"/>
        <w:bottom w:val="none" w:sz="0" w:space="0" w:color="auto"/>
        <w:right w:val="none" w:sz="0" w:space="0" w:color="auto"/>
      </w:divBdr>
    </w:div>
    <w:div w:id="579483068">
      <w:bodyDiv w:val="1"/>
      <w:marLeft w:val="0"/>
      <w:marRight w:val="0"/>
      <w:marTop w:val="0"/>
      <w:marBottom w:val="0"/>
      <w:divBdr>
        <w:top w:val="none" w:sz="0" w:space="0" w:color="auto"/>
        <w:left w:val="none" w:sz="0" w:space="0" w:color="auto"/>
        <w:bottom w:val="none" w:sz="0" w:space="0" w:color="auto"/>
        <w:right w:val="none" w:sz="0" w:space="0" w:color="auto"/>
      </w:divBdr>
    </w:div>
    <w:div w:id="634602415">
      <w:bodyDiv w:val="1"/>
      <w:marLeft w:val="0"/>
      <w:marRight w:val="0"/>
      <w:marTop w:val="0"/>
      <w:marBottom w:val="0"/>
      <w:divBdr>
        <w:top w:val="none" w:sz="0" w:space="0" w:color="auto"/>
        <w:left w:val="none" w:sz="0" w:space="0" w:color="auto"/>
        <w:bottom w:val="none" w:sz="0" w:space="0" w:color="auto"/>
        <w:right w:val="none" w:sz="0" w:space="0" w:color="auto"/>
      </w:divBdr>
    </w:div>
    <w:div w:id="636955742">
      <w:bodyDiv w:val="1"/>
      <w:marLeft w:val="0"/>
      <w:marRight w:val="0"/>
      <w:marTop w:val="0"/>
      <w:marBottom w:val="0"/>
      <w:divBdr>
        <w:top w:val="none" w:sz="0" w:space="0" w:color="auto"/>
        <w:left w:val="none" w:sz="0" w:space="0" w:color="auto"/>
        <w:bottom w:val="none" w:sz="0" w:space="0" w:color="auto"/>
        <w:right w:val="none" w:sz="0" w:space="0" w:color="auto"/>
      </w:divBdr>
    </w:div>
    <w:div w:id="676814291">
      <w:bodyDiv w:val="1"/>
      <w:marLeft w:val="0"/>
      <w:marRight w:val="0"/>
      <w:marTop w:val="0"/>
      <w:marBottom w:val="0"/>
      <w:divBdr>
        <w:top w:val="none" w:sz="0" w:space="0" w:color="auto"/>
        <w:left w:val="none" w:sz="0" w:space="0" w:color="auto"/>
        <w:bottom w:val="none" w:sz="0" w:space="0" w:color="auto"/>
        <w:right w:val="none" w:sz="0" w:space="0" w:color="auto"/>
      </w:divBdr>
    </w:div>
    <w:div w:id="792947920">
      <w:bodyDiv w:val="1"/>
      <w:marLeft w:val="0"/>
      <w:marRight w:val="0"/>
      <w:marTop w:val="0"/>
      <w:marBottom w:val="0"/>
      <w:divBdr>
        <w:top w:val="none" w:sz="0" w:space="0" w:color="auto"/>
        <w:left w:val="none" w:sz="0" w:space="0" w:color="auto"/>
        <w:bottom w:val="none" w:sz="0" w:space="0" w:color="auto"/>
        <w:right w:val="none" w:sz="0" w:space="0" w:color="auto"/>
      </w:divBdr>
    </w:div>
    <w:div w:id="831993100">
      <w:bodyDiv w:val="1"/>
      <w:marLeft w:val="0"/>
      <w:marRight w:val="0"/>
      <w:marTop w:val="0"/>
      <w:marBottom w:val="0"/>
      <w:divBdr>
        <w:top w:val="none" w:sz="0" w:space="0" w:color="auto"/>
        <w:left w:val="none" w:sz="0" w:space="0" w:color="auto"/>
        <w:bottom w:val="none" w:sz="0" w:space="0" w:color="auto"/>
        <w:right w:val="none" w:sz="0" w:space="0" w:color="auto"/>
      </w:divBdr>
    </w:div>
    <w:div w:id="835846576">
      <w:bodyDiv w:val="1"/>
      <w:marLeft w:val="0"/>
      <w:marRight w:val="0"/>
      <w:marTop w:val="0"/>
      <w:marBottom w:val="0"/>
      <w:divBdr>
        <w:top w:val="none" w:sz="0" w:space="0" w:color="auto"/>
        <w:left w:val="none" w:sz="0" w:space="0" w:color="auto"/>
        <w:bottom w:val="none" w:sz="0" w:space="0" w:color="auto"/>
        <w:right w:val="none" w:sz="0" w:space="0" w:color="auto"/>
      </w:divBdr>
    </w:div>
    <w:div w:id="868833457">
      <w:bodyDiv w:val="1"/>
      <w:marLeft w:val="0"/>
      <w:marRight w:val="0"/>
      <w:marTop w:val="0"/>
      <w:marBottom w:val="0"/>
      <w:divBdr>
        <w:top w:val="none" w:sz="0" w:space="0" w:color="auto"/>
        <w:left w:val="none" w:sz="0" w:space="0" w:color="auto"/>
        <w:bottom w:val="none" w:sz="0" w:space="0" w:color="auto"/>
        <w:right w:val="none" w:sz="0" w:space="0" w:color="auto"/>
      </w:divBdr>
    </w:div>
    <w:div w:id="995842384">
      <w:bodyDiv w:val="1"/>
      <w:marLeft w:val="0"/>
      <w:marRight w:val="0"/>
      <w:marTop w:val="0"/>
      <w:marBottom w:val="0"/>
      <w:divBdr>
        <w:top w:val="none" w:sz="0" w:space="0" w:color="auto"/>
        <w:left w:val="none" w:sz="0" w:space="0" w:color="auto"/>
        <w:bottom w:val="none" w:sz="0" w:space="0" w:color="auto"/>
        <w:right w:val="none" w:sz="0" w:space="0" w:color="auto"/>
      </w:divBdr>
    </w:div>
    <w:div w:id="1030692014">
      <w:bodyDiv w:val="1"/>
      <w:marLeft w:val="0"/>
      <w:marRight w:val="0"/>
      <w:marTop w:val="0"/>
      <w:marBottom w:val="0"/>
      <w:divBdr>
        <w:top w:val="none" w:sz="0" w:space="0" w:color="auto"/>
        <w:left w:val="none" w:sz="0" w:space="0" w:color="auto"/>
        <w:bottom w:val="none" w:sz="0" w:space="0" w:color="auto"/>
        <w:right w:val="none" w:sz="0" w:space="0" w:color="auto"/>
      </w:divBdr>
    </w:div>
    <w:div w:id="1120882236">
      <w:bodyDiv w:val="1"/>
      <w:marLeft w:val="0"/>
      <w:marRight w:val="0"/>
      <w:marTop w:val="0"/>
      <w:marBottom w:val="0"/>
      <w:divBdr>
        <w:top w:val="none" w:sz="0" w:space="0" w:color="auto"/>
        <w:left w:val="none" w:sz="0" w:space="0" w:color="auto"/>
        <w:bottom w:val="none" w:sz="0" w:space="0" w:color="auto"/>
        <w:right w:val="none" w:sz="0" w:space="0" w:color="auto"/>
      </w:divBdr>
    </w:div>
    <w:div w:id="1199663465">
      <w:bodyDiv w:val="1"/>
      <w:marLeft w:val="0"/>
      <w:marRight w:val="0"/>
      <w:marTop w:val="0"/>
      <w:marBottom w:val="0"/>
      <w:divBdr>
        <w:top w:val="none" w:sz="0" w:space="0" w:color="auto"/>
        <w:left w:val="none" w:sz="0" w:space="0" w:color="auto"/>
        <w:bottom w:val="none" w:sz="0" w:space="0" w:color="auto"/>
        <w:right w:val="none" w:sz="0" w:space="0" w:color="auto"/>
      </w:divBdr>
    </w:div>
    <w:div w:id="1297757319">
      <w:bodyDiv w:val="1"/>
      <w:marLeft w:val="0"/>
      <w:marRight w:val="0"/>
      <w:marTop w:val="0"/>
      <w:marBottom w:val="0"/>
      <w:divBdr>
        <w:top w:val="none" w:sz="0" w:space="0" w:color="auto"/>
        <w:left w:val="none" w:sz="0" w:space="0" w:color="auto"/>
        <w:bottom w:val="none" w:sz="0" w:space="0" w:color="auto"/>
        <w:right w:val="none" w:sz="0" w:space="0" w:color="auto"/>
      </w:divBdr>
    </w:div>
    <w:div w:id="1324897922">
      <w:bodyDiv w:val="1"/>
      <w:marLeft w:val="0"/>
      <w:marRight w:val="0"/>
      <w:marTop w:val="0"/>
      <w:marBottom w:val="0"/>
      <w:divBdr>
        <w:top w:val="none" w:sz="0" w:space="0" w:color="auto"/>
        <w:left w:val="none" w:sz="0" w:space="0" w:color="auto"/>
        <w:bottom w:val="none" w:sz="0" w:space="0" w:color="auto"/>
        <w:right w:val="none" w:sz="0" w:space="0" w:color="auto"/>
      </w:divBdr>
    </w:div>
    <w:div w:id="1457262897">
      <w:bodyDiv w:val="1"/>
      <w:marLeft w:val="0"/>
      <w:marRight w:val="0"/>
      <w:marTop w:val="0"/>
      <w:marBottom w:val="0"/>
      <w:divBdr>
        <w:top w:val="none" w:sz="0" w:space="0" w:color="auto"/>
        <w:left w:val="none" w:sz="0" w:space="0" w:color="auto"/>
        <w:bottom w:val="none" w:sz="0" w:space="0" w:color="auto"/>
        <w:right w:val="none" w:sz="0" w:space="0" w:color="auto"/>
      </w:divBdr>
    </w:div>
    <w:div w:id="1498692637">
      <w:bodyDiv w:val="1"/>
      <w:marLeft w:val="0"/>
      <w:marRight w:val="0"/>
      <w:marTop w:val="0"/>
      <w:marBottom w:val="0"/>
      <w:divBdr>
        <w:top w:val="none" w:sz="0" w:space="0" w:color="auto"/>
        <w:left w:val="none" w:sz="0" w:space="0" w:color="auto"/>
        <w:bottom w:val="none" w:sz="0" w:space="0" w:color="auto"/>
        <w:right w:val="none" w:sz="0" w:space="0" w:color="auto"/>
      </w:divBdr>
    </w:div>
    <w:div w:id="1568802078">
      <w:bodyDiv w:val="1"/>
      <w:marLeft w:val="0"/>
      <w:marRight w:val="0"/>
      <w:marTop w:val="0"/>
      <w:marBottom w:val="0"/>
      <w:divBdr>
        <w:top w:val="none" w:sz="0" w:space="0" w:color="auto"/>
        <w:left w:val="none" w:sz="0" w:space="0" w:color="auto"/>
        <w:bottom w:val="none" w:sz="0" w:space="0" w:color="auto"/>
        <w:right w:val="none" w:sz="0" w:space="0" w:color="auto"/>
      </w:divBdr>
    </w:div>
    <w:div w:id="1602760635">
      <w:bodyDiv w:val="1"/>
      <w:marLeft w:val="0"/>
      <w:marRight w:val="0"/>
      <w:marTop w:val="0"/>
      <w:marBottom w:val="0"/>
      <w:divBdr>
        <w:top w:val="none" w:sz="0" w:space="0" w:color="auto"/>
        <w:left w:val="none" w:sz="0" w:space="0" w:color="auto"/>
        <w:bottom w:val="none" w:sz="0" w:space="0" w:color="auto"/>
        <w:right w:val="none" w:sz="0" w:space="0" w:color="auto"/>
      </w:divBdr>
    </w:div>
    <w:div w:id="1764492192">
      <w:bodyDiv w:val="1"/>
      <w:marLeft w:val="0"/>
      <w:marRight w:val="0"/>
      <w:marTop w:val="0"/>
      <w:marBottom w:val="0"/>
      <w:divBdr>
        <w:top w:val="none" w:sz="0" w:space="0" w:color="auto"/>
        <w:left w:val="none" w:sz="0" w:space="0" w:color="auto"/>
        <w:bottom w:val="none" w:sz="0" w:space="0" w:color="auto"/>
        <w:right w:val="none" w:sz="0" w:space="0" w:color="auto"/>
      </w:divBdr>
    </w:div>
    <w:div w:id="1818720308">
      <w:bodyDiv w:val="1"/>
      <w:marLeft w:val="0"/>
      <w:marRight w:val="0"/>
      <w:marTop w:val="0"/>
      <w:marBottom w:val="0"/>
      <w:divBdr>
        <w:top w:val="none" w:sz="0" w:space="0" w:color="auto"/>
        <w:left w:val="none" w:sz="0" w:space="0" w:color="auto"/>
        <w:bottom w:val="none" w:sz="0" w:space="0" w:color="auto"/>
        <w:right w:val="none" w:sz="0" w:space="0" w:color="auto"/>
      </w:divBdr>
    </w:div>
    <w:div w:id="1826388782">
      <w:bodyDiv w:val="1"/>
      <w:marLeft w:val="0"/>
      <w:marRight w:val="0"/>
      <w:marTop w:val="0"/>
      <w:marBottom w:val="0"/>
      <w:divBdr>
        <w:top w:val="none" w:sz="0" w:space="0" w:color="auto"/>
        <w:left w:val="none" w:sz="0" w:space="0" w:color="auto"/>
        <w:bottom w:val="none" w:sz="0" w:space="0" w:color="auto"/>
        <w:right w:val="none" w:sz="0" w:space="0" w:color="auto"/>
      </w:divBdr>
    </w:div>
    <w:div w:id="1850874550">
      <w:bodyDiv w:val="1"/>
      <w:marLeft w:val="0"/>
      <w:marRight w:val="0"/>
      <w:marTop w:val="0"/>
      <w:marBottom w:val="0"/>
      <w:divBdr>
        <w:top w:val="none" w:sz="0" w:space="0" w:color="auto"/>
        <w:left w:val="none" w:sz="0" w:space="0" w:color="auto"/>
        <w:bottom w:val="none" w:sz="0" w:space="0" w:color="auto"/>
        <w:right w:val="none" w:sz="0" w:space="0" w:color="auto"/>
      </w:divBdr>
    </w:div>
    <w:div w:id="1897619830">
      <w:bodyDiv w:val="1"/>
      <w:marLeft w:val="0"/>
      <w:marRight w:val="0"/>
      <w:marTop w:val="0"/>
      <w:marBottom w:val="0"/>
      <w:divBdr>
        <w:top w:val="none" w:sz="0" w:space="0" w:color="auto"/>
        <w:left w:val="none" w:sz="0" w:space="0" w:color="auto"/>
        <w:bottom w:val="none" w:sz="0" w:space="0" w:color="auto"/>
        <w:right w:val="none" w:sz="0" w:space="0" w:color="auto"/>
      </w:divBdr>
    </w:div>
    <w:div w:id="1932742240">
      <w:bodyDiv w:val="1"/>
      <w:marLeft w:val="0"/>
      <w:marRight w:val="0"/>
      <w:marTop w:val="0"/>
      <w:marBottom w:val="0"/>
      <w:divBdr>
        <w:top w:val="none" w:sz="0" w:space="0" w:color="auto"/>
        <w:left w:val="none" w:sz="0" w:space="0" w:color="auto"/>
        <w:bottom w:val="none" w:sz="0" w:space="0" w:color="auto"/>
        <w:right w:val="none" w:sz="0" w:space="0" w:color="auto"/>
      </w:divBdr>
    </w:div>
    <w:div w:id="1974603116">
      <w:bodyDiv w:val="1"/>
      <w:marLeft w:val="0"/>
      <w:marRight w:val="0"/>
      <w:marTop w:val="0"/>
      <w:marBottom w:val="0"/>
      <w:divBdr>
        <w:top w:val="none" w:sz="0" w:space="0" w:color="auto"/>
        <w:left w:val="none" w:sz="0" w:space="0" w:color="auto"/>
        <w:bottom w:val="none" w:sz="0" w:space="0" w:color="auto"/>
        <w:right w:val="none" w:sz="0" w:space="0" w:color="auto"/>
      </w:divBdr>
    </w:div>
    <w:div w:id="2039305782">
      <w:bodyDiv w:val="1"/>
      <w:marLeft w:val="0"/>
      <w:marRight w:val="0"/>
      <w:marTop w:val="0"/>
      <w:marBottom w:val="0"/>
      <w:divBdr>
        <w:top w:val="none" w:sz="0" w:space="0" w:color="auto"/>
        <w:left w:val="none" w:sz="0" w:space="0" w:color="auto"/>
        <w:bottom w:val="none" w:sz="0" w:space="0" w:color="auto"/>
        <w:right w:val="none" w:sz="0" w:space="0" w:color="auto"/>
      </w:divBdr>
    </w:div>
    <w:div w:id="204853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emf"/><Relationship Id="rId89" Type="http://schemas.openxmlformats.org/officeDocument/2006/relationships/image" Target="media/image72.emf"/><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5.tif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emf"/><Relationship Id="rId79" Type="http://schemas.openxmlformats.org/officeDocument/2006/relationships/image" Target="media/image62.emf"/><Relationship Id="rId87" Type="http://schemas.openxmlformats.org/officeDocument/2006/relationships/image" Target="media/image70.emf"/><Relationship Id="rId102" Type="http://schemas.openxmlformats.org/officeDocument/2006/relationships/image" Target="media/image85.png"/><Relationship Id="rId110" Type="http://schemas.openxmlformats.org/officeDocument/2006/relationships/image" Target="media/image92.png"/><Relationship Id="rId115"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emf"/><Relationship Id="rId90" Type="http://schemas.openxmlformats.org/officeDocument/2006/relationships/image" Target="media/image73.emf"/><Relationship Id="rId95" Type="http://schemas.openxmlformats.org/officeDocument/2006/relationships/image" Target="media/image78.emf"/><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emf"/><Relationship Id="rId85" Type="http://schemas.openxmlformats.org/officeDocument/2006/relationships/image" Target="media/image68.emf"/><Relationship Id="rId93" Type="http://schemas.openxmlformats.org/officeDocument/2006/relationships/image" Target="media/image76.emf"/><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eader" Target="header7.xml"/><Relationship Id="rId20" Type="http://schemas.openxmlformats.org/officeDocument/2006/relationships/image" Target="media/image6.gif"/><Relationship Id="rId41" Type="http://schemas.openxmlformats.org/officeDocument/2006/relationships/image" Target="media/image24.emf"/><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emf"/><Relationship Id="rId83" Type="http://schemas.openxmlformats.org/officeDocument/2006/relationships/image" Target="media/image66.emf"/><Relationship Id="rId88" Type="http://schemas.openxmlformats.org/officeDocument/2006/relationships/image" Target="media/image71.emf"/><Relationship Id="rId91" Type="http://schemas.openxmlformats.org/officeDocument/2006/relationships/image" Target="media/image74.emf"/><Relationship Id="rId96" Type="http://schemas.openxmlformats.org/officeDocument/2006/relationships/image" Target="media/image79.emf"/><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eader" Target="header6.xml"/><Relationship Id="rId119"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4.t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emf"/><Relationship Id="rId109" Type="http://schemas.openxmlformats.org/officeDocument/2006/relationships/header" Target="header5.xml"/><Relationship Id="rId34" Type="http://schemas.openxmlformats.org/officeDocument/2006/relationships/image" Target="media/image17.tiff"/><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emf"/><Relationship Id="rId97" Type="http://schemas.openxmlformats.org/officeDocument/2006/relationships/image" Target="media/image80.emf"/><Relationship Id="rId104" Type="http://schemas.openxmlformats.org/officeDocument/2006/relationships/image" Target="media/image8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649634064"/>
        <c:axId val="649632496"/>
      </c:lineChart>
      <c:catAx>
        <c:axId val="649634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9632496"/>
        <c:crosses val="autoZero"/>
        <c:auto val="1"/>
        <c:lblAlgn val="ctr"/>
        <c:lblOffset val="100"/>
        <c:noMultiLvlLbl val="0"/>
      </c:catAx>
      <c:valAx>
        <c:axId val="64963249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9634064"/>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32</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33</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34</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35</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36</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39</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40</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41</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42</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44</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45</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43</b:RefOrder>
  </b:Source>
  <b:Source>
    <b:Tag>Sil16</b:Tag>
    <b:SourceType>DocumentFromInternetSite</b:SourceType>
    <b:Guid>{58A375AB-3FAB-4A72-820C-E70D0074B4FD}</b:Guid>
    <b:Title>Si114x Ultraviolet (UV) Index, Gesture, Proximity and Ambient Light Sensor ICs</b:Title>
    <b:Author>
      <b:Author>
        <b:Corporate>Silicon Laboratories</b:Corporate>
      </b:Author>
    </b:Author>
    <b:YearAccessed>2016</b:YearAccessed>
    <b:MonthAccessed>October</b:MonthAccessed>
    <b:DayAccessed>29</b:DayAccessed>
    <b:URL>http://www.silabs.com/products/sensors/infraredsensors/Pages/si114x.aspx</b:URL>
    <b:RefOrder>38</b:RefOrder>
  </b:Source>
</b:Sources>
</file>

<file path=customXml/itemProps1.xml><?xml version="1.0" encoding="utf-8"?>
<ds:datastoreItem xmlns:ds="http://schemas.openxmlformats.org/officeDocument/2006/customXml" ds:itemID="{37ECC838-A9BC-40F0-A44D-E6C522440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1470</TotalTime>
  <Pages>140</Pages>
  <Words>24788</Words>
  <Characters>141296</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General Purpose Intra-Operation Dynamic Voltage Scaling</vt:lpstr>
    </vt:vector>
  </TitlesOfParts>
  <Company>Network and Client Services</Company>
  <LinksUpToDate>false</LinksUpToDate>
  <CharactersWithSpaces>165753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Purpose Intra-Operation Dynamic Voltage Scaling</dc:title>
  <dc:subject/>
  <dc:creator>drmoore</dc:creator>
  <cp:keywords>IODVS, PACER, GPIODVS</cp:keywords>
  <dc:description/>
  <cp:lastModifiedBy>drmoore</cp:lastModifiedBy>
  <cp:revision>7</cp:revision>
  <cp:lastPrinted>2016-11-02T09:03:00Z</cp:lastPrinted>
  <dcterms:created xsi:type="dcterms:W3CDTF">2016-11-02T09:03:00Z</dcterms:created>
  <dcterms:modified xsi:type="dcterms:W3CDTF">2016-11-10T13:28:00Z</dcterms:modified>
</cp:coreProperties>
</file>